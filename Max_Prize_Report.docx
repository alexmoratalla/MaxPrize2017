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8240DCE" w14:textId="3A849415" w:rsidR="008D36CA" w:rsidRPr="00095459" w:rsidRDefault="002E50AD" w:rsidP="0019600D">
      <w:pPr>
        <w:pStyle w:val="Heading1"/>
        <w:rPr>
          <w:rFonts w:ascii="Arial" w:hAnsi="Arial"/>
          <w:bdr w:val="none" w:sz="0" w:space="0" w:color="auto" w:frame="1"/>
          <w:shd w:val="clear" w:color="auto" w:fill="FFFFFF"/>
        </w:rPr>
      </w:pPr>
      <w:proofErr w:type="spellStart"/>
      <w:r w:rsidRPr="00095459">
        <w:rPr>
          <w:rFonts w:ascii="Arial" w:hAnsi="Arial"/>
          <w:bdr w:val="none" w:sz="0" w:space="0" w:color="auto" w:frame="1"/>
          <w:shd w:val="clear" w:color="auto" w:fill="FFFFFF"/>
        </w:rPr>
        <w:t>MaX</w:t>
      </w:r>
      <w:proofErr w:type="spellEnd"/>
      <w:r w:rsidRPr="00095459">
        <w:rPr>
          <w:rFonts w:ascii="Arial" w:hAnsi="Arial"/>
          <w:bdr w:val="none" w:sz="0" w:space="0" w:color="auto" w:frame="1"/>
          <w:shd w:val="clear" w:color="auto" w:fill="FFFFFF"/>
        </w:rPr>
        <w:t xml:space="preserve"> prize for flagship codes application</w:t>
      </w:r>
      <w:r w:rsidR="00C7358B" w:rsidRPr="00095459">
        <w:rPr>
          <w:rFonts w:ascii="Arial" w:hAnsi="Arial"/>
          <w:bdr w:val="none" w:sz="0" w:space="0" w:color="auto" w:frame="1"/>
          <w:shd w:val="clear" w:color="auto" w:fill="FFFFFF"/>
        </w:rPr>
        <w:t>. Report</w:t>
      </w:r>
    </w:p>
    <w:p w14:paraId="7A327EB6" w14:textId="77777777" w:rsidR="008D36CA" w:rsidRPr="00095459" w:rsidRDefault="008D36CA" w:rsidP="0019600D">
      <w:pPr>
        <w:jc w:val="both"/>
        <w:rPr>
          <w:rFonts w:ascii="Arial" w:eastAsia="Times New Roman" w:hAnsi="Arial" w:cs="Arial"/>
          <w:b/>
        </w:rPr>
      </w:pPr>
    </w:p>
    <w:p w14:paraId="744DB247" w14:textId="78D73624" w:rsidR="00EB7A07" w:rsidRPr="00095459" w:rsidRDefault="00C73D71" w:rsidP="0019600D">
      <w:pPr>
        <w:pStyle w:val="Heading2"/>
        <w:rPr>
          <w:rFonts w:ascii="Arial" w:hAnsi="Arial"/>
        </w:rPr>
      </w:pPr>
      <w:r w:rsidRPr="00095459">
        <w:rPr>
          <w:rFonts w:ascii="Arial" w:hAnsi="Arial"/>
        </w:rPr>
        <w:t>A</w:t>
      </w:r>
      <w:r w:rsidR="002E50AD" w:rsidRPr="00095459">
        <w:rPr>
          <w:rFonts w:ascii="Arial" w:hAnsi="Arial"/>
        </w:rPr>
        <w:t>dvancement in science, technology or in code developments</w:t>
      </w:r>
    </w:p>
    <w:p w14:paraId="53A532D1" w14:textId="77777777" w:rsidR="00C73D71" w:rsidRPr="00095459" w:rsidRDefault="00C73D71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77257232" w14:textId="52684048" w:rsidR="00953D10" w:rsidRPr="00095459" w:rsidRDefault="00E56052" w:rsidP="008F747F">
      <w:pPr>
        <w:widowControl w:val="0"/>
        <w:autoSpaceDE w:val="0"/>
        <w:autoSpaceDN w:val="0"/>
        <w:adjustRightInd w:val="0"/>
        <w:spacing w:after="240"/>
        <w:jc w:val="both"/>
        <w:rPr>
          <w:rFonts w:ascii="Arial" w:hAnsi="Arial" w:cs="Arial"/>
          <w:noProof/>
          <w:sz w:val="22"/>
          <w:szCs w:val="22"/>
        </w:rPr>
      </w:pPr>
      <w:ins w:id="0" w:author="Alejandro MOLINA" w:date="2017-09-29T10:21:00Z">
        <w:r w:rsidRPr="00095459">
          <w:rPr>
            <w:rFonts w:ascii="Arial" w:hAnsi="Arial" w:cs="Arial"/>
            <w:b/>
            <w:sz w:val="22"/>
            <w:szCs w:val="22"/>
          </w:rPr>
          <w:t>Motivation</w:t>
        </w:r>
      </w:ins>
      <w:r w:rsidR="00EB7A07" w:rsidRPr="00095459">
        <w:rPr>
          <w:rFonts w:ascii="Arial" w:hAnsi="Arial" w:cs="Arial"/>
          <w:b/>
          <w:sz w:val="22"/>
          <w:szCs w:val="22"/>
        </w:rPr>
        <w:t xml:space="preserve"> </w:t>
      </w:r>
      <w:r w:rsidR="00B30D76" w:rsidRPr="00095459">
        <w:rPr>
          <w:rFonts w:ascii="Arial" w:hAnsi="Arial" w:cs="Arial"/>
          <w:sz w:val="22"/>
          <w:szCs w:val="22"/>
        </w:rPr>
        <w:t xml:space="preserve">A typical workflow of a many-body calculation </w:t>
      </w:r>
      <w:r w:rsidR="006F146F" w:rsidRPr="00095459">
        <w:rPr>
          <w:rFonts w:ascii="Arial" w:hAnsi="Arial" w:cs="Arial"/>
          <w:sz w:val="22"/>
          <w:szCs w:val="22"/>
        </w:rPr>
        <w:t xml:space="preserve">using the Yambo code </w:t>
      </w:r>
      <w:r w:rsidR="00B30D76" w:rsidRPr="00095459">
        <w:rPr>
          <w:rFonts w:ascii="Arial" w:hAnsi="Arial" w:cs="Arial"/>
          <w:sz w:val="22"/>
          <w:szCs w:val="22"/>
        </w:rPr>
        <w:t xml:space="preserve">(consider as an example a GW + BSE calculation) involves multiple steps. </w:t>
      </w:r>
      <w:r w:rsidR="00D84A41" w:rsidRPr="00095459">
        <w:rPr>
          <w:rFonts w:ascii="Arial" w:hAnsi="Arial" w:cs="Arial"/>
          <w:sz w:val="22"/>
          <w:szCs w:val="22"/>
        </w:rPr>
        <w:t>It</w:t>
      </w:r>
      <w:r w:rsidR="00B30D76" w:rsidRPr="00095459">
        <w:rPr>
          <w:rFonts w:ascii="Arial" w:hAnsi="Arial" w:cs="Arial"/>
          <w:sz w:val="22"/>
          <w:szCs w:val="22"/>
        </w:rPr>
        <w:t xml:space="preserve"> requires the calculation of the </w:t>
      </w:r>
      <w:r w:rsidR="006F146F" w:rsidRPr="00095459">
        <w:rPr>
          <w:rFonts w:ascii="Arial" w:hAnsi="Arial" w:cs="Arial"/>
          <w:sz w:val="22"/>
          <w:szCs w:val="22"/>
        </w:rPr>
        <w:t xml:space="preserve">self-consistent and non self-consistent </w:t>
      </w:r>
      <w:r w:rsidR="00B30D76" w:rsidRPr="00095459">
        <w:rPr>
          <w:rFonts w:ascii="Arial" w:hAnsi="Arial" w:cs="Arial"/>
          <w:sz w:val="22"/>
          <w:szCs w:val="22"/>
        </w:rPr>
        <w:t xml:space="preserve">ground state </w:t>
      </w:r>
      <w:r w:rsidR="006F146F" w:rsidRPr="00095459">
        <w:rPr>
          <w:rFonts w:ascii="Arial" w:hAnsi="Arial" w:cs="Arial"/>
          <w:sz w:val="22"/>
          <w:szCs w:val="22"/>
        </w:rPr>
        <w:t xml:space="preserve">properties </w:t>
      </w:r>
      <w:r w:rsidR="00B30D76" w:rsidRPr="00095459">
        <w:rPr>
          <w:rFonts w:ascii="Arial" w:hAnsi="Arial" w:cs="Arial"/>
          <w:sz w:val="22"/>
          <w:szCs w:val="22"/>
        </w:rPr>
        <w:t xml:space="preserve">using a </w:t>
      </w:r>
      <w:r w:rsidR="0042191D" w:rsidRPr="00095459">
        <w:rPr>
          <w:rFonts w:ascii="Arial" w:hAnsi="Arial" w:cs="Arial"/>
          <w:sz w:val="22"/>
          <w:szCs w:val="22"/>
        </w:rPr>
        <w:t>density functional t</w:t>
      </w:r>
      <w:r w:rsidR="006F146F" w:rsidRPr="00095459">
        <w:rPr>
          <w:rFonts w:ascii="Arial" w:hAnsi="Arial" w:cs="Arial"/>
          <w:sz w:val="22"/>
          <w:szCs w:val="22"/>
        </w:rPr>
        <w:t>heory (</w:t>
      </w:r>
      <w:r w:rsidR="00B30D76" w:rsidRPr="00095459">
        <w:rPr>
          <w:rFonts w:ascii="Arial" w:hAnsi="Arial" w:cs="Arial"/>
          <w:sz w:val="22"/>
          <w:szCs w:val="22"/>
        </w:rPr>
        <w:t>DFT</w:t>
      </w:r>
      <w:r w:rsidR="006F146F" w:rsidRPr="00095459">
        <w:rPr>
          <w:rFonts w:ascii="Arial" w:hAnsi="Arial" w:cs="Arial"/>
          <w:sz w:val="22"/>
          <w:szCs w:val="22"/>
        </w:rPr>
        <w:t>)</w:t>
      </w:r>
      <w:r w:rsidR="00B30D76" w:rsidRPr="00095459">
        <w:rPr>
          <w:rFonts w:ascii="Arial" w:hAnsi="Arial" w:cs="Arial"/>
          <w:sz w:val="22"/>
          <w:szCs w:val="22"/>
        </w:rPr>
        <w:t xml:space="preserve"> code</w:t>
      </w:r>
      <w:r w:rsidR="0042191D" w:rsidRPr="00095459">
        <w:rPr>
          <w:rFonts w:ascii="Arial" w:hAnsi="Arial" w:cs="Arial"/>
          <w:sz w:val="22"/>
          <w:szCs w:val="22"/>
        </w:rPr>
        <w:t xml:space="preserve"> like Quantum Espresso</w:t>
      </w:r>
      <w:r w:rsidR="006F146F" w:rsidRPr="00095459">
        <w:rPr>
          <w:rFonts w:ascii="Arial" w:hAnsi="Arial" w:cs="Arial"/>
          <w:sz w:val="22"/>
          <w:szCs w:val="22"/>
        </w:rPr>
        <w:t>.</w:t>
      </w:r>
      <w:r w:rsidR="0042191D" w:rsidRPr="00095459">
        <w:rPr>
          <w:rFonts w:ascii="Arial" w:hAnsi="Arial" w:cs="Arial"/>
          <w:sz w:val="22"/>
          <w:szCs w:val="22"/>
        </w:rPr>
        <w:t xml:space="preserve"> T</w:t>
      </w:r>
      <w:r w:rsidR="006F146F" w:rsidRPr="00095459">
        <w:rPr>
          <w:rFonts w:ascii="Arial" w:hAnsi="Arial" w:cs="Arial"/>
          <w:sz w:val="22"/>
          <w:szCs w:val="22"/>
        </w:rPr>
        <w:t xml:space="preserve">hen, </w:t>
      </w:r>
      <w:r w:rsidR="00953D10" w:rsidRPr="00095459">
        <w:rPr>
          <w:rFonts w:ascii="Arial" w:hAnsi="Arial" w:cs="Arial"/>
          <w:sz w:val="22"/>
          <w:szCs w:val="22"/>
        </w:rPr>
        <w:t xml:space="preserve">it requires </w:t>
      </w:r>
      <w:ins w:id="1" w:author="Henrique PEREIRA COUTADA MIRANDA" w:date="2017-09-29T15:57:00Z">
        <w:r w:rsidR="00350946" w:rsidRPr="00095459">
          <w:rPr>
            <w:rFonts w:ascii="Arial" w:hAnsi="Arial" w:cs="Arial"/>
            <w:sz w:val="22"/>
            <w:szCs w:val="22"/>
          </w:rPr>
          <w:t xml:space="preserve">us </w:t>
        </w:r>
      </w:ins>
      <w:r w:rsidR="00953D10" w:rsidRPr="00095459">
        <w:rPr>
          <w:rFonts w:ascii="Arial" w:hAnsi="Arial" w:cs="Arial"/>
          <w:sz w:val="22"/>
          <w:szCs w:val="22"/>
        </w:rPr>
        <w:t>to</w:t>
      </w:r>
      <w:r w:rsidR="009C5905" w:rsidRPr="00095459">
        <w:rPr>
          <w:rFonts w:ascii="Arial" w:hAnsi="Arial" w:cs="Arial"/>
          <w:sz w:val="22"/>
          <w:szCs w:val="22"/>
        </w:rPr>
        <w:t xml:space="preserve"> translate</w:t>
      </w:r>
      <w:r w:rsidR="006F146F" w:rsidRPr="00095459">
        <w:rPr>
          <w:rFonts w:ascii="Arial" w:hAnsi="Arial" w:cs="Arial"/>
          <w:sz w:val="22"/>
          <w:szCs w:val="22"/>
        </w:rPr>
        <w:t xml:space="preserve"> the</w:t>
      </w:r>
      <w:r w:rsidR="003D216E" w:rsidRPr="00095459">
        <w:rPr>
          <w:rFonts w:ascii="Arial" w:hAnsi="Arial" w:cs="Arial"/>
          <w:sz w:val="22"/>
          <w:szCs w:val="22"/>
        </w:rPr>
        <w:t xml:space="preserve"> wave functions and pseudo-potentials to the </w:t>
      </w:r>
      <w:r w:rsidR="006F146F" w:rsidRPr="00095459">
        <w:rPr>
          <w:rFonts w:ascii="Arial" w:hAnsi="Arial" w:cs="Arial"/>
          <w:sz w:val="22"/>
          <w:szCs w:val="22"/>
        </w:rPr>
        <w:t>Yambo internal</w:t>
      </w:r>
      <w:r w:rsidR="003D216E" w:rsidRPr="00095459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2191D" w:rsidRPr="00095459">
        <w:rPr>
          <w:rFonts w:ascii="Arial" w:hAnsi="Arial" w:cs="Arial"/>
          <w:sz w:val="22"/>
          <w:szCs w:val="22"/>
        </w:rPr>
        <w:t>netCDF</w:t>
      </w:r>
      <w:proofErr w:type="spellEnd"/>
      <w:r w:rsidR="0042191D" w:rsidRPr="00095459">
        <w:rPr>
          <w:rFonts w:ascii="Arial" w:hAnsi="Arial" w:cs="Arial"/>
          <w:sz w:val="22"/>
          <w:szCs w:val="22"/>
        </w:rPr>
        <w:t xml:space="preserve"> </w:t>
      </w:r>
      <w:r w:rsidR="003D216E" w:rsidRPr="00095459">
        <w:rPr>
          <w:rFonts w:ascii="Arial" w:hAnsi="Arial" w:cs="Arial"/>
          <w:sz w:val="22"/>
          <w:szCs w:val="22"/>
        </w:rPr>
        <w:t xml:space="preserve">format. </w:t>
      </w:r>
      <w:r w:rsidR="006F146F" w:rsidRPr="00095459">
        <w:rPr>
          <w:rFonts w:ascii="Arial" w:hAnsi="Arial" w:cs="Arial"/>
          <w:sz w:val="22"/>
          <w:szCs w:val="22"/>
        </w:rPr>
        <w:t xml:space="preserve">Only then, we can </w:t>
      </w:r>
      <w:r w:rsidR="009B12BE" w:rsidRPr="00095459">
        <w:rPr>
          <w:rFonts w:ascii="Arial" w:hAnsi="Arial" w:cs="Arial"/>
          <w:sz w:val="22"/>
          <w:szCs w:val="22"/>
        </w:rPr>
        <w:t>run</w:t>
      </w:r>
      <w:r w:rsidR="00953D10" w:rsidRPr="00095459">
        <w:rPr>
          <w:rFonts w:ascii="Arial" w:hAnsi="Arial" w:cs="Arial"/>
          <w:sz w:val="22"/>
          <w:szCs w:val="22"/>
        </w:rPr>
        <w:t xml:space="preserve"> </w:t>
      </w:r>
      <w:r w:rsidR="006F146F" w:rsidRPr="00095459">
        <w:rPr>
          <w:rFonts w:ascii="Arial" w:hAnsi="Arial" w:cs="Arial"/>
          <w:sz w:val="22"/>
          <w:szCs w:val="22"/>
        </w:rPr>
        <w:t>the</w:t>
      </w:r>
      <w:r w:rsidR="003D216E" w:rsidRPr="00095459">
        <w:rPr>
          <w:rFonts w:ascii="Arial" w:hAnsi="Arial" w:cs="Arial"/>
          <w:sz w:val="22"/>
          <w:szCs w:val="22"/>
        </w:rPr>
        <w:t xml:space="preserve"> many-body perturbation theory </w:t>
      </w:r>
      <w:r w:rsidR="00953D10" w:rsidRPr="00095459">
        <w:rPr>
          <w:rFonts w:ascii="Arial" w:hAnsi="Arial" w:cs="Arial"/>
          <w:sz w:val="22"/>
          <w:szCs w:val="22"/>
        </w:rPr>
        <w:t>calculations</w:t>
      </w:r>
      <w:r w:rsidR="006F146F" w:rsidRPr="00095459">
        <w:rPr>
          <w:rFonts w:ascii="Arial" w:hAnsi="Arial" w:cs="Arial"/>
          <w:sz w:val="22"/>
          <w:szCs w:val="22"/>
        </w:rPr>
        <w:t xml:space="preserve"> as implemented in the</w:t>
      </w:r>
      <w:r w:rsidR="003D216E" w:rsidRPr="00095459">
        <w:rPr>
          <w:rFonts w:ascii="Arial" w:hAnsi="Arial" w:cs="Arial"/>
          <w:sz w:val="22"/>
          <w:szCs w:val="22"/>
        </w:rPr>
        <w:t xml:space="preserve"> Yambo </w:t>
      </w:r>
      <w:r w:rsidR="006F146F" w:rsidRPr="00095459">
        <w:rPr>
          <w:rFonts w:ascii="Arial" w:hAnsi="Arial" w:cs="Arial"/>
          <w:sz w:val="22"/>
          <w:szCs w:val="22"/>
        </w:rPr>
        <w:t xml:space="preserve">code </w:t>
      </w:r>
      <w:r w:rsidR="003D216E" w:rsidRPr="00095459">
        <w:rPr>
          <w:rFonts w:ascii="Arial" w:hAnsi="Arial" w:cs="Arial"/>
          <w:sz w:val="22"/>
          <w:szCs w:val="22"/>
        </w:rPr>
        <w:t xml:space="preserve">to calculate the GW quasi-particle energies </w:t>
      </w:r>
      <w:r w:rsidR="009C5905" w:rsidRPr="00095459">
        <w:rPr>
          <w:rFonts w:ascii="Arial" w:hAnsi="Arial" w:cs="Arial"/>
          <w:sz w:val="22"/>
          <w:szCs w:val="22"/>
        </w:rPr>
        <w:t>and</w:t>
      </w:r>
      <w:r w:rsidR="003D216E" w:rsidRPr="00095459">
        <w:rPr>
          <w:rFonts w:ascii="Arial" w:hAnsi="Arial" w:cs="Arial"/>
          <w:sz w:val="22"/>
          <w:szCs w:val="22"/>
        </w:rPr>
        <w:t xml:space="preserve"> the exciton</w:t>
      </w:r>
      <w:r w:rsidR="006F146F" w:rsidRPr="00095459">
        <w:rPr>
          <w:rFonts w:ascii="Arial" w:hAnsi="Arial" w:cs="Arial"/>
          <w:sz w:val="22"/>
          <w:szCs w:val="22"/>
        </w:rPr>
        <w:t>ic</w:t>
      </w:r>
      <w:r w:rsidR="003D216E" w:rsidRPr="00095459">
        <w:rPr>
          <w:rFonts w:ascii="Arial" w:hAnsi="Arial" w:cs="Arial"/>
          <w:sz w:val="22"/>
          <w:szCs w:val="22"/>
        </w:rPr>
        <w:t xml:space="preserve"> states with the Bethe-</w:t>
      </w:r>
      <w:proofErr w:type="spellStart"/>
      <w:r w:rsidR="003D216E" w:rsidRPr="00095459">
        <w:rPr>
          <w:rFonts w:ascii="Arial" w:hAnsi="Arial" w:cs="Arial"/>
          <w:sz w:val="22"/>
          <w:szCs w:val="22"/>
        </w:rPr>
        <w:t>Salpeter</w:t>
      </w:r>
      <w:proofErr w:type="spellEnd"/>
      <w:r w:rsidR="003D216E" w:rsidRPr="00095459">
        <w:rPr>
          <w:rFonts w:ascii="Arial" w:hAnsi="Arial" w:cs="Arial"/>
          <w:sz w:val="22"/>
          <w:szCs w:val="22"/>
        </w:rPr>
        <w:t xml:space="preserve"> equation. The difficulties in handling the</w:t>
      </w:r>
      <w:r w:rsidR="006F146F" w:rsidRPr="00095459">
        <w:rPr>
          <w:rFonts w:ascii="Arial" w:hAnsi="Arial" w:cs="Arial"/>
          <w:sz w:val="22"/>
          <w:szCs w:val="22"/>
        </w:rPr>
        <w:t xml:space="preserve"> different</w:t>
      </w:r>
      <w:r w:rsidR="003D216E" w:rsidRPr="00095459">
        <w:rPr>
          <w:rFonts w:ascii="Arial" w:hAnsi="Arial" w:cs="Arial"/>
          <w:sz w:val="22"/>
          <w:szCs w:val="22"/>
        </w:rPr>
        <w:t xml:space="preserve"> steps are </w:t>
      </w:r>
      <w:r w:rsidR="006F146F" w:rsidRPr="00095459">
        <w:rPr>
          <w:rFonts w:ascii="Arial" w:hAnsi="Arial" w:cs="Arial"/>
          <w:sz w:val="22"/>
          <w:szCs w:val="22"/>
        </w:rPr>
        <w:t xml:space="preserve">aggravated, as </w:t>
      </w:r>
      <w:r w:rsidR="009C5905" w:rsidRPr="00095459">
        <w:rPr>
          <w:rFonts w:ascii="Arial" w:hAnsi="Arial" w:cs="Arial"/>
          <w:sz w:val="22"/>
          <w:szCs w:val="22"/>
        </w:rPr>
        <w:t xml:space="preserve">multiple </w:t>
      </w:r>
      <w:r w:rsidR="003D216E" w:rsidRPr="00095459">
        <w:rPr>
          <w:rFonts w:ascii="Arial" w:hAnsi="Arial" w:cs="Arial"/>
          <w:sz w:val="22"/>
          <w:szCs w:val="22"/>
        </w:rPr>
        <w:t xml:space="preserve">convergence tests </w:t>
      </w:r>
      <w:r w:rsidR="006F146F" w:rsidRPr="00095459">
        <w:rPr>
          <w:rFonts w:ascii="Arial" w:hAnsi="Arial" w:cs="Arial"/>
          <w:sz w:val="22"/>
          <w:szCs w:val="22"/>
        </w:rPr>
        <w:t xml:space="preserve">are required </w:t>
      </w:r>
      <w:r w:rsidR="0019600D" w:rsidRPr="00095459">
        <w:rPr>
          <w:rFonts w:ascii="Arial" w:hAnsi="Arial" w:cs="Arial"/>
          <w:sz w:val="22"/>
          <w:szCs w:val="22"/>
        </w:rPr>
        <w:t xml:space="preserve">at the different steps </w:t>
      </w:r>
      <w:r w:rsidR="006F146F" w:rsidRPr="00095459">
        <w:rPr>
          <w:rFonts w:ascii="Arial" w:hAnsi="Arial" w:cs="Arial"/>
          <w:sz w:val="22"/>
          <w:szCs w:val="22"/>
        </w:rPr>
        <w:t>to</w:t>
      </w:r>
      <w:r w:rsidR="003D216E" w:rsidRPr="00095459">
        <w:rPr>
          <w:rFonts w:ascii="Arial" w:hAnsi="Arial" w:cs="Arial"/>
          <w:sz w:val="22"/>
          <w:szCs w:val="22"/>
        </w:rPr>
        <w:t xml:space="preserve"> ensure accurate results. </w:t>
      </w:r>
      <w:r w:rsidR="0019600D" w:rsidRPr="00095459">
        <w:rPr>
          <w:rFonts w:ascii="Arial" w:hAnsi="Arial" w:cs="Arial"/>
          <w:sz w:val="22"/>
          <w:szCs w:val="22"/>
        </w:rPr>
        <w:t xml:space="preserve">With the goal of </w:t>
      </w:r>
      <w:r w:rsidR="003D216E" w:rsidRPr="00095459">
        <w:rPr>
          <w:rFonts w:ascii="Arial" w:hAnsi="Arial" w:cs="Arial"/>
          <w:sz w:val="22"/>
          <w:szCs w:val="22"/>
        </w:rPr>
        <w:t>simplif</w:t>
      </w:r>
      <w:r w:rsidR="006F146F" w:rsidRPr="00095459">
        <w:rPr>
          <w:rFonts w:ascii="Arial" w:hAnsi="Arial" w:cs="Arial"/>
          <w:sz w:val="22"/>
          <w:szCs w:val="22"/>
        </w:rPr>
        <w:t>y</w:t>
      </w:r>
      <w:r w:rsidR="0019600D" w:rsidRPr="00095459">
        <w:rPr>
          <w:rFonts w:ascii="Arial" w:hAnsi="Arial" w:cs="Arial"/>
          <w:sz w:val="22"/>
          <w:szCs w:val="22"/>
        </w:rPr>
        <w:t>ing</w:t>
      </w:r>
      <w:r w:rsidR="006F146F" w:rsidRPr="00095459">
        <w:rPr>
          <w:rFonts w:ascii="Arial" w:hAnsi="Arial" w:cs="Arial"/>
          <w:sz w:val="22"/>
          <w:szCs w:val="22"/>
        </w:rPr>
        <w:t xml:space="preserve"> these </w:t>
      </w:r>
      <w:r w:rsidR="003D216E" w:rsidRPr="00095459">
        <w:rPr>
          <w:rFonts w:ascii="Arial" w:hAnsi="Arial" w:cs="Arial"/>
          <w:sz w:val="22"/>
          <w:szCs w:val="22"/>
        </w:rPr>
        <w:t>workflow</w:t>
      </w:r>
      <w:r w:rsidR="006F146F" w:rsidRPr="00095459">
        <w:rPr>
          <w:rFonts w:ascii="Arial" w:hAnsi="Arial" w:cs="Arial"/>
          <w:sz w:val="22"/>
          <w:szCs w:val="22"/>
        </w:rPr>
        <w:t>s</w:t>
      </w:r>
      <w:r w:rsidR="003D216E" w:rsidRPr="00095459">
        <w:rPr>
          <w:rFonts w:ascii="Arial" w:hAnsi="Arial" w:cs="Arial"/>
          <w:sz w:val="22"/>
          <w:szCs w:val="22"/>
        </w:rPr>
        <w:t xml:space="preserve"> and to run calculations more efficientl</w:t>
      </w:r>
      <w:r w:rsidR="006F146F" w:rsidRPr="00095459">
        <w:rPr>
          <w:rFonts w:ascii="Arial" w:hAnsi="Arial" w:cs="Arial"/>
          <w:sz w:val="22"/>
          <w:szCs w:val="22"/>
        </w:rPr>
        <w:t xml:space="preserve">y, we have created a new tool, </w:t>
      </w:r>
      <w:proofErr w:type="spellStart"/>
      <w:r w:rsidR="009C5905" w:rsidRPr="00095459">
        <w:rPr>
          <w:rFonts w:ascii="Arial" w:hAnsi="Arial" w:cs="Arial"/>
          <w:sz w:val="22"/>
          <w:szCs w:val="22"/>
        </w:rPr>
        <w:t>y</w:t>
      </w:r>
      <w:r w:rsidR="003D216E" w:rsidRPr="00095459">
        <w:rPr>
          <w:rFonts w:ascii="Arial" w:hAnsi="Arial" w:cs="Arial"/>
          <w:sz w:val="22"/>
          <w:szCs w:val="22"/>
        </w:rPr>
        <w:t>ambo</w:t>
      </w:r>
      <w:r w:rsidR="006F146F" w:rsidRPr="00095459">
        <w:rPr>
          <w:rFonts w:ascii="Arial" w:hAnsi="Arial" w:cs="Arial"/>
          <w:sz w:val="22"/>
          <w:szCs w:val="22"/>
        </w:rPr>
        <w:t>p</w:t>
      </w:r>
      <w:r w:rsidR="007361BA" w:rsidRPr="00095459">
        <w:rPr>
          <w:rFonts w:ascii="Arial" w:hAnsi="Arial" w:cs="Arial"/>
          <w:sz w:val="22"/>
          <w:szCs w:val="22"/>
        </w:rPr>
        <w:t>y</w:t>
      </w:r>
      <w:proofErr w:type="spellEnd"/>
      <w:r w:rsidR="008F747F" w:rsidRPr="00095459">
        <w:rPr>
          <w:rFonts w:ascii="Arial" w:hAnsi="Arial" w:cs="Arial"/>
          <w:sz w:val="22"/>
          <w:szCs w:val="22"/>
        </w:rPr>
        <w:t xml:space="preserve">. With this tool we intend to provide a framework to automatize </w:t>
      </w:r>
      <w:r w:rsidR="00891302" w:rsidRPr="00095459">
        <w:rPr>
          <w:rFonts w:ascii="Arial" w:hAnsi="Arial" w:cs="Arial"/>
          <w:sz w:val="22"/>
          <w:szCs w:val="22"/>
        </w:rPr>
        <w:t xml:space="preserve">Yambo </w:t>
      </w:r>
      <w:r w:rsidR="008F747F" w:rsidRPr="00095459">
        <w:rPr>
          <w:rFonts w:ascii="Arial" w:hAnsi="Arial" w:cs="Arial"/>
          <w:sz w:val="22"/>
          <w:szCs w:val="22"/>
        </w:rPr>
        <w:t xml:space="preserve">calculations </w:t>
      </w:r>
      <w:r w:rsidR="00891302" w:rsidRPr="00095459">
        <w:rPr>
          <w:rFonts w:ascii="Arial" w:hAnsi="Arial" w:cs="Arial"/>
          <w:sz w:val="22"/>
          <w:szCs w:val="22"/>
        </w:rPr>
        <w:t>using python scripts. This</w:t>
      </w:r>
      <w:r w:rsidR="008F747F" w:rsidRPr="00095459">
        <w:rPr>
          <w:rFonts w:ascii="Arial" w:hAnsi="Arial" w:cs="Arial"/>
          <w:sz w:val="22"/>
          <w:szCs w:val="22"/>
        </w:rPr>
        <w:t xml:space="preserve"> </w:t>
      </w:r>
      <w:r w:rsidR="00891302" w:rsidRPr="00095459">
        <w:rPr>
          <w:rFonts w:ascii="Arial" w:hAnsi="Arial" w:cs="Arial"/>
          <w:sz w:val="22"/>
          <w:szCs w:val="22"/>
        </w:rPr>
        <w:t>concept has</w:t>
      </w:r>
      <w:r w:rsidR="008F747F" w:rsidRPr="00095459">
        <w:rPr>
          <w:rFonts w:ascii="Arial" w:hAnsi="Arial" w:cs="Arial"/>
          <w:sz w:val="22"/>
          <w:szCs w:val="22"/>
        </w:rPr>
        <w:t xml:space="preserve"> been implemented in other codes such as </w:t>
      </w:r>
      <w:proofErr w:type="spellStart"/>
      <w:r w:rsidR="008F747F" w:rsidRPr="00095459">
        <w:rPr>
          <w:rFonts w:ascii="Arial" w:hAnsi="Arial" w:cs="Arial"/>
          <w:sz w:val="22"/>
          <w:szCs w:val="22"/>
        </w:rPr>
        <w:t>AbiPy</w:t>
      </w:r>
      <w:proofErr w:type="spellEnd"/>
      <w:r w:rsidR="008F747F" w:rsidRPr="00095459">
        <w:rPr>
          <w:rFonts w:ascii="Arial" w:hAnsi="Arial" w:cs="Arial"/>
          <w:sz w:val="22"/>
          <w:szCs w:val="22"/>
        </w:rPr>
        <w:t xml:space="preserve"> </w:t>
      </w:r>
      <w:r w:rsidR="00B224C0" w:rsidRPr="00095459">
        <w:rPr>
          <w:rFonts w:ascii="Arial" w:hAnsi="Arial" w:cs="Arial"/>
          <w:sz w:val="22"/>
          <w:szCs w:val="22"/>
        </w:rPr>
        <w:t xml:space="preserve">for </w:t>
      </w:r>
      <w:proofErr w:type="spellStart"/>
      <w:r w:rsidR="00B224C0" w:rsidRPr="00095459">
        <w:rPr>
          <w:rFonts w:ascii="Arial" w:hAnsi="Arial" w:cs="Arial"/>
          <w:sz w:val="22"/>
          <w:szCs w:val="22"/>
        </w:rPr>
        <w:t>A</w:t>
      </w:r>
      <w:r w:rsidR="008F747F" w:rsidRPr="00095459">
        <w:rPr>
          <w:rFonts w:ascii="Arial" w:hAnsi="Arial" w:cs="Arial"/>
          <w:sz w:val="22"/>
          <w:szCs w:val="22"/>
        </w:rPr>
        <w:t>binit</w:t>
      </w:r>
      <w:proofErr w:type="spellEnd"/>
      <w:r w:rsidR="006F146F" w:rsidRPr="00095459">
        <w:rPr>
          <w:rFonts w:ascii="Arial" w:hAnsi="Arial" w:cs="Arial"/>
          <w:sz w:val="22"/>
          <w:szCs w:val="22"/>
        </w:rPr>
        <w:t xml:space="preserve"> and </w:t>
      </w:r>
      <w:proofErr w:type="spellStart"/>
      <w:r w:rsidR="006F146F" w:rsidRPr="00095459">
        <w:rPr>
          <w:rFonts w:ascii="Arial" w:hAnsi="Arial" w:cs="Arial"/>
          <w:sz w:val="22"/>
          <w:szCs w:val="22"/>
        </w:rPr>
        <w:t>AiiDA</w:t>
      </w:r>
      <w:proofErr w:type="spellEnd"/>
      <w:r w:rsidR="008F747F" w:rsidRPr="00095459">
        <w:rPr>
          <w:rFonts w:ascii="Arial" w:hAnsi="Arial" w:cs="Arial"/>
          <w:sz w:val="22"/>
          <w:szCs w:val="22"/>
        </w:rPr>
        <w:t xml:space="preserve"> </w:t>
      </w:r>
      <w:r w:rsidR="003D216E" w:rsidRPr="00095459">
        <w:rPr>
          <w:rFonts w:ascii="Arial" w:hAnsi="Arial" w:cs="Arial"/>
          <w:sz w:val="22"/>
          <w:szCs w:val="22"/>
        </w:rPr>
        <w:t>for Quantum Espresso</w:t>
      </w:r>
      <w:r w:rsidR="008F747F" w:rsidRPr="00095459">
        <w:rPr>
          <w:rFonts w:ascii="Arial" w:hAnsi="Arial" w:cs="Arial"/>
          <w:sz w:val="22"/>
          <w:szCs w:val="22"/>
        </w:rPr>
        <w:t xml:space="preserve"> and other </w:t>
      </w:r>
      <w:proofErr w:type="spellStart"/>
      <w:r w:rsidR="008F747F" w:rsidRPr="00095459">
        <w:rPr>
          <w:rFonts w:ascii="Arial" w:hAnsi="Arial" w:cs="Arial"/>
          <w:i/>
          <w:sz w:val="22"/>
          <w:szCs w:val="22"/>
        </w:rPr>
        <w:t>ab</w:t>
      </w:r>
      <w:proofErr w:type="spellEnd"/>
      <w:r w:rsidR="008F747F" w:rsidRPr="00095459">
        <w:rPr>
          <w:rFonts w:ascii="Arial" w:hAnsi="Arial" w:cs="Arial"/>
          <w:i/>
          <w:sz w:val="22"/>
          <w:szCs w:val="22"/>
        </w:rPr>
        <w:t xml:space="preserve"> initio</w:t>
      </w:r>
      <w:r w:rsidR="008F747F" w:rsidRPr="00095459">
        <w:rPr>
          <w:rFonts w:ascii="Arial" w:hAnsi="Arial" w:cs="Arial"/>
          <w:sz w:val="22"/>
          <w:szCs w:val="22"/>
        </w:rPr>
        <w:t xml:space="preserve"> codes</w:t>
      </w:r>
      <w:r w:rsidR="00891302" w:rsidRPr="00095459">
        <w:rPr>
          <w:rFonts w:ascii="Arial" w:hAnsi="Arial" w:cs="Arial"/>
          <w:sz w:val="22"/>
          <w:szCs w:val="22"/>
        </w:rPr>
        <w:t xml:space="preserve">. In the later, a plugin has been developed that also implements some features to run the </w:t>
      </w:r>
      <w:proofErr w:type="spellStart"/>
      <w:r w:rsidR="00891302" w:rsidRPr="00095459">
        <w:rPr>
          <w:rFonts w:ascii="Arial" w:hAnsi="Arial" w:cs="Arial"/>
          <w:sz w:val="22"/>
          <w:szCs w:val="22"/>
        </w:rPr>
        <w:t>yambo</w:t>
      </w:r>
      <w:proofErr w:type="spellEnd"/>
      <w:r w:rsidR="00891302" w:rsidRPr="00095459">
        <w:rPr>
          <w:rFonts w:ascii="Arial" w:hAnsi="Arial" w:cs="Arial"/>
          <w:sz w:val="22"/>
          <w:szCs w:val="22"/>
        </w:rPr>
        <w:t xml:space="preserve"> code from python scripts.</w:t>
      </w:r>
    </w:p>
    <w:p w14:paraId="0A9399B4" w14:textId="77777777" w:rsidR="00953D10" w:rsidRPr="00095459" w:rsidRDefault="00953D10" w:rsidP="0019600D">
      <w:pPr>
        <w:keepNext/>
        <w:widowControl w:val="0"/>
        <w:autoSpaceDE w:val="0"/>
        <w:autoSpaceDN w:val="0"/>
        <w:adjustRightInd w:val="0"/>
        <w:spacing w:after="240"/>
        <w:jc w:val="both"/>
        <w:rPr>
          <w:rFonts w:ascii="Arial" w:hAnsi="Arial"/>
        </w:rPr>
      </w:pPr>
      <w:r w:rsidRPr="0009545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0936722" wp14:editId="21E84D88">
            <wp:extent cx="5266055" cy="1633855"/>
            <wp:effectExtent l="0" t="0" r="0" b="0"/>
            <wp:docPr id="2" name="Picture 2" descr="Macintosh HD:Users:henrique.pereira:MaxPrize2017:yambopy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enrique.pereira:MaxPrize2017:yambopy.pd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506A8" w14:textId="29341ECD" w:rsidR="003D216E" w:rsidRPr="00095459" w:rsidRDefault="00953D10" w:rsidP="0019600D">
      <w:pPr>
        <w:pStyle w:val="Caption"/>
        <w:jc w:val="both"/>
        <w:rPr>
          <w:rFonts w:ascii="Arial" w:hAnsi="Arial" w:cs="Arial"/>
          <w:color w:val="000000" w:themeColor="text1"/>
          <w:sz w:val="22"/>
          <w:szCs w:val="22"/>
        </w:rPr>
      </w:pPr>
      <w:r w:rsidRPr="00095459">
        <w:rPr>
          <w:rFonts w:ascii="Arial" w:hAnsi="Arial"/>
          <w:color w:val="000000" w:themeColor="text1"/>
        </w:rPr>
        <w:t xml:space="preserve">Figure </w:t>
      </w:r>
      <w:r w:rsidR="003D145D" w:rsidRPr="00095459">
        <w:rPr>
          <w:rFonts w:ascii="Arial" w:hAnsi="Arial"/>
          <w:color w:val="000000" w:themeColor="text1"/>
        </w:rPr>
        <w:fldChar w:fldCharType="begin"/>
      </w:r>
      <w:r w:rsidR="003D145D" w:rsidRPr="00095459">
        <w:rPr>
          <w:rFonts w:ascii="Arial" w:hAnsi="Arial"/>
          <w:color w:val="000000" w:themeColor="text1"/>
        </w:rPr>
        <w:instrText xml:space="preserve"> SEQ Figure \* ARABIC </w:instrText>
      </w:r>
      <w:r w:rsidR="003D145D" w:rsidRPr="00095459">
        <w:rPr>
          <w:rFonts w:ascii="Arial" w:hAnsi="Arial"/>
          <w:color w:val="000000" w:themeColor="text1"/>
        </w:rPr>
        <w:fldChar w:fldCharType="separate"/>
      </w:r>
      <w:r w:rsidR="00DA0CF5">
        <w:rPr>
          <w:rFonts w:ascii="Arial" w:hAnsi="Arial"/>
          <w:noProof/>
          <w:color w:val="000000" w:themeColor="text1"/>
        </w:rPr>
        <w:t>1</w:t>
      </w:r>
      <w:r w:rsidR="003D145D" w:rsidRPr="00095459">
        <w:rPr>
          <w:rFonts w:ascii="Arial" w:hAnsi="Arial"/>
          <w:noProof/>
          <w:color w:val="000000" w:themeColor="text1"/>
        </w:rPr>
        <w:fldChar w:fldCharType="end"/>
      </w:r>
      <w:r w:rsidR="00602661" w:rsidRPr="00095459">
        <w:rPr>
          <w:rFonts w:ascii="Arial" w:hAnsi="Arial"/>
          <w:noProof/>
          <w:color w:val="000000" w:themeColor="text1"/>
        </w:rPr>
        <w:t>:</w:t>
      </w:r>
      <w:r w:rsidRPr="00095459">
        <w:rPr>
          <w:rFonts w:ascii="Arial" w:hAnsi="Arial"/>
          <w:color w:val="000000" w:themeColor="text1"/>
        </w:rPr>
        <w:t xml:space="preserve"> Schematic representation of a typical MBPT calculation workflow using Quantum Espresso and the Yambo code managed by the </w:t>
      </w:r>
      <w:proofErr w:type="spellStart"/>
      <w:r w:rsidRPr="00095459">
        <w:rPr>
          <w:rFonts w:ascii="Arial" w:hAnsi="Arial"/>
          <w:color w:val="000000" w:themeColor="text1"/>
        </w:rPr>
        <w:t>yambopy</w:t>
      </w:r>
      <w:proofErr w:type="spellEnd"/>
      <w:r w:rsidRPr="00095459">
        <w:rPr>
          <w:rFonts w:ascii="Arial" w:hAnsi="Arial"/>
          <w:color w:val="000000" w:themeColor="text1"/>
        </w:rPr>
        <w:t xml:space="preserve"> package.</w:t>
      </w:r>
    </w:p>
    <w:p w14:paraId="046B83A6" w14:textId="78A69FAF" w:rsidR="001B3F18" w:rsidRPr="00095459" w:rsidRDefault="00E56052" w:rsidP="001B3F18">
      <w:pPr>
        <w:jc w:val="both"/>
        <w:rPr>
          <w:rFonts w:ascii="Arial" w:hAnsi="Arial" w:cs="Arial"/>
          <w:sz w:val="22"/>
          <w:szCs w:val="22"/>
        </w:rPr>
      </w:pPr>
      <w:proofErr w:type="spellStart"/>
      <w:ins w:id="2" w:author="Alejandro MOLINA" w:date="2017-09-29T10:23:00Z">
        <w:r w:rsidRPr="00095459">
          <w:rPr>
            <w:rFonts w:ascii="Arial" w:hAnsi="Arial" w:cs="Arial"/>
            <w:b/>
            <w:sz w:val="22"/>
            <w:szCs w:val="22"/>
          </w:rPr>
          <w:t>Y</w:t>
        </w:r>
      </w:ins>
      <w:r w:rsidR="00B30D76" w:rsidRPr="00095459">
        <w:rPr>
          <w:rFonts w:ascii="Arial" w:hAnsi="Arial" w:cs="Arial"/>
          <w:b/>
          <w:sz w:val="22"/>
          <w:szCs w:val="22"/>
        </w:rPr>
        <w:t>ambopy</w:t>
      </w:r>
      <w:proofErr w:type="spellEnd"/>
      <w:r w:rsidR="00B30D76" w:rsidRPr="00095459">
        <w:rPr>
          <w:rFonts w:ascii="Arial" w:hAnsi="Arial" w:cs="Arial"/>
          <w:sz w:val="22"/>
          <w:szCs w:val="22"/>
        </w:rPr>
        <w:t xml:space="preserve"> is a set of classes and scripts written in Python that provide a standard way to automatize and analyze many-body perturbation theory calculations made with the </w:t>
      </w:r>
      <w:r w:rsidR="006D2B5F" w:rsidRPr="00095459">
        <w:rPr>
          <w:rFonts w:ascii="Arial" w:hAnsi="Arial" w:cs="Arial"/>
          <w:sz w:val="22"/>
          <w:szCs w:val="22"/>
        </w:rPr>
        <w:t>Y</w:t>
      </w:r>
      <w:r w:rsidR="00B30D76" w:rsidRPr="00095459">
        <w:rPr>
          <w:rFonts w:ascii="Arial" w:hAnsi="Arial" w:cs="Arial"/>
          <w:sz w:val="22"/>
          <w:szCs w:val="22"/>
        </w:rPr>
        <w:t>ambo code</w:t>
      </w:r>
      <w:r w:rsidR="00AE1887" w:rsidRPr="00095459">
        <w:rPr>
          <w:rFonts w:ascii="Arial" w:hAnsi="Arial" w:cs="Arial"/>
          <w:sz w:val="22"/>
          <w:szCs w:val="22"/>
        </w:rPr>
        <w:t xml:space="preserve">. It allows </w:t>
      </w:r>
      <w:r w:rsidR="00D965D6" w:rsidRPr="00095459">
        <w:rPr>
          <w:rFonts w:ascii="Arial" w:hAnsi="Arial" w:cs="Arial"/>
          <w:sz w:val="22"/>
          <w:szCs w:val="22"/>
        </w:rPr>
        <w:t>reading, manipulating, and using</w:t>
      </w:r>
      <w:r w:rsidR="00B30D76" w:rsidRPr="00095459">
        <w:rPr>
          <w:rFonts w:ascii="Arial" w:hAnsi="Arial" w:cs="Arial"/>
          <w:sz w:val="22"/>
          <w:szCs w:val="22"/>
        </w:rPr>
        <w:t xml:space="preserve"> the different basic quantities that enter </w:t>
      </w:r>
      <w:r w:rsidR="00AE1887" w:rsidRPr="00095459">
        <w:rPr>
          <w:rFonts w:ascii="Arial" w:hAnsi="Arial" w:cs="Arial"/>
          <w:sz w:val="22"/>
          <w:szCs w:val="22"/>
        </w:rPr>
        <w:t xml:space="preserve">or result from </w:t>
      </w:r>
      <w:r w:rsidR="00D965D6" w:rsidRPr="00095459">
        <w:rPr>
          <w:rFonts w:ascii="Arial" w:hAnsi="Arial" w:cs="Arial"/>
          <w:sz w:val="22"/>
          <w:szCs w:val="22"/>
        </w:rPr>
        <w:t>the calculations.</w:t>
      </w:r>
      <w:ins w:id="3" w:author="Alejandro MOLINA" w:date="2017-09-29T10:51:00Z">
        <w:r w:rsidR="00BE3BE7" w:rsidRPr="00095459">
          <w:rPr>
            <w:rFonts w:ascii="Arial" w:hAnsi="Arial" w:cs="Arial"/>
            <w:sz w:val="22"/>
            <w:szCs w:val="22"/>
          </w:rPr>
          <w:t xml:space="preserve"> </w:t>
        </w:r>
      </w:ins>
      <w:r w:rsidR="00C155A0" w:rsidRPr="00095459">
        <w:rPr>
          <w:rFonts w:ascii="Arial" w:hAnsi="Arial" w:cs="Arial"/>
          <w:sz w:val="22"/>
          <w:szCs w:val="22"/>
        </w:rPr>
        <w:t xml:space="preserve">It is composed of three basic packages that can be used independently: </w:t>
      </w:r>
      <w:proofErr w:type="spellStart"/>
      <w:r w:rsidR="00C155A0" w:rsidRPr="00095459">
        <w:rPr>
          <w:rFonts w:ascii="Arial" w:hAnsi="Arial" w:cs="Arial"/>
          <w:sz w:val="22"/>
          <w:szCs w:val="22"/>
        </w:rPr>
        <w:t>qepy</w:t>
      </w:r>
      <w:proofErr w:type="spellEnd"/>
      <w:r w:rsidR="00C155A0" w:rsidRPr="00095459">
        <w:rPr>
          <w:rFonts w:ascii="Arial" w:hAnsi="Arial" w:cs="Arial"/>
          <w:sz w:val="22"/>
          <w:szCs w:val="22"/>
        </w:rPr>
        <w:t xml:space="preserve"> to </w:t>
      </w:r>
      <w:proofErr w:type="spellStart"/>
      <w:r w:rsidR="00C155A0" w:rsidRPr="00095459">
        <w:rPr>
          <w:rFonts w:ascii="Arial" w:hAnsi="Arial" w:cs="Arial"/>
          <w:sz w:val="22"/>
          <w:szCs w:val="22"/>
        </w:rPr>
        <w:t>handly</w:t>
      </w:r>
      <w:proofErr w:type="spellEnd"/>
      <w:r w:rsidR="00C155A0" w:rsidRPr="00095459">
        <w:rPr>
          <w:rFonts w:ascii="Arial" w:hAnsi="Arial" w:cs="Arial"/>
          <w:sz w:val="22"/>
          <w:szCs w:val="22"/>
        </w:rPr>
        <w:t xml:space="preserve"> input and output files for Quantum Espresso calculations, </w:t>
      </w:r>
      <w:proofErr w:type="spellStart"/>
      <w:r w:rsidR="00C155A0" w:rsidRPr="00095459">
        <w:rPr>
          <w:rFonts w:ascii="Arial" w:hAnsi="Arial" w:cs="Arial"/>
          <w:sz w:val="22"/>
          <w:szCs w:val="22"/>
        </w:rPr>
        <w:t>yambopy</w:t>
      </w:r>
      <w:proofErr w:type="spellEnd"/>
      <w:r w:rsidR="00C155A0" w:rsidRPr="00095459">
        <w:rPr>
          <w:rFonts w:ascii="Arial" w:hAnsi="Arial" w:cs="Arial"/>
          <w:sz w:val="22"/>
          <w:szCs w:val="22"/>
        </w:rPr>
        <w:t xml:space="preserve"> for the </w:t>
      </w:r>
      <w:proofErr w:type="spellStart"/>
      <w:r w:rsidR="00C155A0" w:rsidRPr="00095459">
        <w:rPr>
          <w:rFonts w:ascii="Arial" w:hAnsi="Arial" w:cs="Arial"/>
          <w:sz w:val="22"/>
          <w:szCs w:val="22"/>
        </w:rPr>
        <w:t>yambo</w:t>
      </w:r>
      <w:proofErr w:type="spellEnd"/>
      <w:r w:rsidR="00C155A0" w:rsidRPr="00095459">
        <w:rPr>
          <w:rFonts w:ascii="Arial" w:hAnsi="Arial" w:cs="Arial"/>
          <w:sz w:val="22"/>
          <w:szCs w:val="22"/>
        </w:rPr>
        <w:t xml:space="preserve"> workflows and </w:t>
      </w:r>
      <w:proofErr w:type="spellStart"/>
      <w:r w:rsidR="00C155A0" w:rsidRPr="00095459">
        <w:rPr>
          <w:rFonts w:ascii="Arial" w:hAnsi="Arial" w:cs="Arial"/>
          <w:sz w:val="22"/>
          <w:szCs w:val="22"/>
        </w:rPr>
        <w:t>schedulerpy</w:t>
      </w:r>
      <w:proofErr w:type="spellEnd"/>
      <w:r w:rsidR="00C155A0" w:rsidRPr="00095459">
        <w:rPr>
          <w:rFonts w:ascii="Arial" w:hAnsi="Arial" w:cs="Arial"/>
          <w:sz w:val="22"/>
          <w:szCs w:val="22"/>
        </w:rPr>
        <w:t xml:space="preserve"> to submit and manage jobs on different cluster environments.</w:t>
      </w:r>
      <w:ins w:id="4" w:author="Alejandro MOLINA" w:date="2017-09-29T10:54:00Z">
        <w:r w:rsidR="00411BC7" w:rsidRPr="00095459">
          <w:rPr>
            <w:rFonts w:ascii="Arial" w:hAnsi="Arial" w:cs="Arial"/>
            <w:sz w:val="22"/>
            <w:szCs w:val="22"/>
          </w:rPr>
          <w:t xml:space="preserve"> Besides of the management of calculations, </w:t>
        </w:r>
        <w:proofErr w:type="spellStart"/>
        <w:r w:rsidR="00411BC7" w:rsidRPr="00095459">
          <w:rPr>
            <w:rFonts w:ascii="Arial" w:hAnsi="Arial" w:cs="Arial"/>
            <w:sz w:val="22"/>
            <w:szCs w:val="22"/>
          </w:rPr>
          <w:t>Yambopy</w:t>
        </w:r>
        <w:proofErr w:type="spellEnd"/>
        <w:r w:rsidR="00411BC7" w:rsidRPr="00095459">
          <w:rPr>
            <w:rFonts w:ascii="Arial" w:hAnsi="Arial" w:cs="Arial"/>
            <w:sz w:val="22"/>
            <w:szCs w:val="22"/>
          </w:rPr>
          <w:t xml:space="preserve"> includes the possibility of reading data</w:t>
        </w:r>
      </w:ins>
      <w:ins w:id="5" w:author="Alejandro MOLINA" w:date="2017-09-29T10:56:00Z">
        <w:r w:rsidR="00411BC7" w:rsidRPr="00095459">
          <w:rPr>
            <w:rFonts w:ascii="Arial" w:hAnsi="Arial" w:cs="Arial"/>
            <w:sz w:val="22"/>
            <w:szCs w:val="22"/>
          </w:rPr>
          <w:t xml:space="preserve">. The user can </w:t>
        </w:r>
      </w:ins>
      <w:r w:rsidRPr="00095459" w:rsidDel="00E56052">
        <w:rPr>
          <w:rFonts w:ascii="Arial" w:hAnsi="Arial" w:cs="Arial"/>
          <w:sz w:val="22"/>
          <w:szCs w:val="22"/>
        </w:rPr>
        <w:t xml:space="preserve">easily prototype the implementation of new theoretical approaches using a convenient high-level language such as Python. For example, </w:t>
      </w:r>
      <w:proofErr w:type="spellStart"/>
      <w:r w:rsidRPr="00095459" w:rsidDel="00E56052">
        <w:rPr>
          <w:rFonts w:ascii="Arial" w:hAnsi="Arial" w:cs="Arial"/>
          <w:sz w:val="22"/>
          <w:szCs w:val="22"/>
        </w:rPr>
        <w:t>Yambopy</w:t>
      </w:r>
      <w:proofErr w:type="spellEnd"/>
      <w:r w:rsidRPr="00095459" w:rsidDel="00E56052">
        <w:rPr>
          <w:rFonts w:ascii="Arial" w:hAnsi="Arial" w:cs="Arial"/>
          <w:sz w:val="22"/>
          <w:szCs w:val="22"/>
        </w:rPr>
        <w:t xml:space="preserve"> can read the dipoles, the electron-phonon matrix elements, and the electronic states to calculate the Raman spectra in the framework of perturbation theory.</w:t>
      </w:r>
      <w:r w:rsidR="001B3F18" w:rsidRPr="00095459">
        <w:rPr>
          <w:rFonts w:ascii="Arial" w:hAnsi="Arial" w:cs="Arial"/>
          <w:sz w:val="22"/>
          <w:szCs w:val="22"/>
        </w:rPr>
        <w:t xml:space="preserve"> Moreover, t</w:t>
      </w:r>
      <w:ins w:id="6" w:author="Alejandro MOLINA" w:date="2017-09-29T10:58:00Z">
        <w:r w:rsidR="001B3F18" w:rsidRPr="00095459">
          <w:rPr>
            <w:rFonts w:ascii="Arial" w:hAnsi="Arial" w:cs="Arial"/>
            <w:sz w:val="22"/>
            <w:szCs w:val="22"/>
          </w:rPr>
          <w:t xml:space="preserve">o ensure the quality of the code and its usability by the community we rely on three principles: open-source, documentation, and testing, We keep a public </w:t>
        </w:r>
        <w:proofErr w:type="spellStart"/>
        <w:r w:rsidR="001B3F18" w:rsidRPr="00095459">
          <w:rPr>
            <w:rFonts w:ascii="Arial" w:hAnsi="Arial" w:cs="Arial"/>
            <w:sz w:val="22"/>
            <w:szCs w:val="22"/>
          </w:rPr>
          <w:t>git</w:t>
        </w:r>
        <w:proofErr w:type="spellEnd"/>
        <w:r w:rsidR="001B3F18" w:rsidRPr="00095459">
          <w:rPr>
            <w:rFonts w:ascii="Arial" w:hAnsi="Arial" w:cs="Arial"/>
            <w:sz w:val="22"/>
            <w:szCs w:val="22"/>
          </w:rPr>
          <w:t xml:space="preserve"> repository hosted on </w:t>
        </w:r>
        <w:proofErr w:type="spellStart"/>
        <w:r w:rsidR="001B3F18" w:rsidRPr="00095459">
          <w:rPr>
            <w:rFonts w:ascii="Arial" w:hAnsi="Arial" w:cs="Arial"/>
            <w:sz w:val="22"/>
            <w:szCs w:val="22"/>
          </w:rPr>
          <w:t>Github</w:t>
        </w:r>
        <w:proofErr w:type="spellEnd"/>
        <w:r w:rsidR="001B3F18" w:rsidRPr="00095459">
          <w:rPr>
            <w:rFonts w:ascii="Arial" w:hAnsi="Arial" w:cs="Arial"/>
            <w:sz w:val="22"/>
            <w:szCs w:val="22"/>
          </w:rPr>
          <w:t xml:space="preserve"> where the users can get the latest version of the code as well as contribute with patches and new features. We also created a series of tests that are executed at each modification of the code in the </w:t>
        </w:r>
        <w:proofErr w:type="spellStart"/>
        <w:r w:rsidR="001B3F18" w:rsidRPr="00095459">
          <w:rPr>
            <w:rFonts w:ascii="Arial" w:hAnsi="Arial" w:cs="Arial"/>
            <w:sz w:val="22"/>
            <w:szCs w:val="22"/>
          </w:rPr>
          <w:t>Github</w:t>
        </w:r>
        <w:proofErr w:type="spellEnd"/>
        <w:r w:rsidR="001B3F18" w:rsidRPr="00095459">
          <w:rPr>
            <w:rFonts w:ascii="Arial" w:hAnsi="Arial" w:cs="Arial"/>
            <w:sz w:val="22"/>
            <w:szCs w:val="22"/>
          </w:rPr>
          <w:t xml:space="preserve"> repository using the Travis-CI platform. This ensures the reliability of the code despite its continuous development.</w:t>
        </w:r>
      </w:ins>
    </w:p>
    <w:p w14:paraId="2471D4DF" w14:textId="576CCFC4" w:rsidR="00E56052" w:rsidRPr="00095459" w:rsidDel="00E56052" w:rsidRDefault="00E56052" w:rsidP="0019600D">
      <w:pPr>
        <w:jc w:val="both"/>
        <w:rPr>
          <w:rFonts w:ascii="Arial" w:hAnsi="Arial" w:cs="Arial"/>
          <w:sz w:val="22"/>
          <w:szCs w:val="22"/>
        </w:rPr>
      </w:pPr>
    </w:p>
    <w:p w14:paraId="40EB09B1" w14:textId="77777777" w:rsidR="00E56052" w:rsidRPr="00095459" w:rsidRDefault="00E56052" w:rsidP="0019600D">
      <w:pPr>
        <w:jc w:val="both"/>
        <w:rPr>
          <w:ins w:id="7" w:author="Alejandro MOLINA" w:date="2017-09-29T10:59:00Z"/>
          <w:rFonts w:ascii="Arial" w:hAnsi="Arial" w:cs="Arial"/>
          <w:sz w:val="22"/>
          <w:szCs w:val="22"/>
        </w:rPr>
      </w:pPr>
    </w:p>
    <w:p w14:paraId="303AF25C" w14:textId="32383CAF" w:rsidR="00E56052" w:rsidRPr="00095459" w:rsidRDefault="00571C60" w:rsidP="00602661">
      <w:pPr>
        <w:widowControl w:val="0"/>
        <w:autoSpaceDE w:val="0"/>
        <w:autoSpaceDN w:val="0"/>
        <w:adjustRightInd w:val="0"/>
        <w:spacing w:after="240"/>
        <w:jc w:val="both"/>
        <w:rPr>
          <w:rFonts w:ascii="Arial" w:hAnsi="Arial" w:cs="Arial"/>
          <w:sz w:val="22"/>
          <w:szCs w:val="22"/>
        </w:rPr>
      </w:pPr>
      <w:proofErr w:type="gramStart"/>
      <w:ins w:id="8" w:author="Alejandro MOLINA" w:date="2017-09-29T10:59:00Z">
        <w:r w:rsidRPr="00095459">
          <w:rPr>
            <w:rFonts w:ascii="Arial" w:hAnsi="Arial" w:cs="Arial"/>
            <w:b/>
            <w:color w:val="000000" w:themeColor="text1"/>
            <w:sz w:val="22"/>
            <w:szCs w:val="22"/>
          </w:rPr>
          <w:t>Visualization of simulations.</w:t>
        </w:r>
        <w:proofErr w:type="gramEnd"/>
        <w:r w:rsidRPr="00095459">
          <w:rPr>
            <w:rFonts w:ascii="Arial" w:hAnsi="Arial" w:cs="Arial"/>
            <w:sz w:val="22"/>
            <w:szCs w:val="22"/>
          </w:rPr>
          <w:t xml:space="preserve"> </w:t>
        </w:r>
      </w:ins>
      <w:ins w:id="9" w:author="Alejandro MOLINA" w:date="2017-09-29T11:00:00Z">
        <w:r w:rsidR="00974826" w:rsidRPr="00095459">
          <w:rPr>
            <w:rFonts w:ascii="Arial" w:hAnsi="Arial" w:cs="Arial"/>
            <w:sz w:val="22"/>
            <w:szCs w:val="22"/>
          </w:rPr>
          <w:t xml:space="preserve">Another tool intensively developed in </w:t>
        </w:r>
        <w:proofErr w:type="spellStart"/>
        <w:r w:rsidR="00974826" w:rsidRPr="00095459">
          <w:rPr>
            <w:rFonts w:ascii="Arial" w:hAnsi="Arial" w:cs="Arial"/>
            <w:sz w:val="22"/>
            <w:szCs w:val="22"/>
          </w:rPr>
          <w:t>Yambopy</w:t>
        </w:r>
        <w:proofErr w:type="spellEnd"/>
        <w:r w:rsidR="00974826" w:rsidRPr="00095459">
          <w:rPr>
            <w:rFonts w:ascii="Arial" w:hAnsi="Arial" w:cs="Arial"/>
            <w:sz w:val="22"/>
            <w:szCs w:val="22"/>
          </w:rPr>
          <w:t xml:space="preserve"> is the representation of the</w:t>
        </w:r>
        <w:r w:rsidR="00805439" w:rsidRPr="00095459">
          <w:rPr>
            <w:rFonts w:ascii="Arial" w:hAnsi="Arial" w:cs="Arial"/>
            <w:sz w:val="22"/>
            <w:szCs w:val="22"/>
          </w:rPr>
          <w:t xml:space="preserve"> outcomes of simulations.</w:t>
        </w:r>
      </w:ins>
      <w:ins w:id="10" w:author="Alejandro MOLINA" w:date="2017-09-29T11:22:00Z">
        <w:r w:rsidR="00805439" w:rsidRPr="00095459">
          <w:rPr>
            <w:rFonts w:ascii="Arial" w:hAnsi="Arial" w:cs="Arial"/>
            <w:sz w:val="22"/>
            <w:szCs w:val="22"/>
          </w:rPr>
          <w:t xml:space="preserve"> Thus, t</w:t>
        </w:r>
      </w:ins>
      <w:ins w:id="11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 xml:space="preserve">he understanding of the results of excited state calculations is simplified if we have access to intermediate quantities obtained during the simulations. </w:t>
        </w:r>
      </w:ins>
      <w:r w:rsidR="00F52B03" w:rsidRPr="00095459">
        <w:rPr>
          <w:rFonts w:ascii="Arial" w:hAnsi="Arial" w:cs="Arial"/>
          <w:sz w:val="22"/>
          <w:szCs w:val="22"/>
        </w:rPr>
        <w:t>Therefore,</w:t>
      </w:r>
      <w:ins w:id="12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 xml:space="preserve"> </w:t>
        </w:r>
        <w:proofErr w:type="spellStart"/>
        <w:r w:rsidRPr="00095459">
          <w:rPr>
            <w:rFonts w:ascii="Arial" w:hAnsi="Arial" w:cs="Arial"/>
            <w:sz w:val="22"/>
            <w:szCs w:val="22"/>
          </w:rPr>
          <w:t>Yambopy</w:t>
        </w:r>
        <w:proofErr w:type="spellEnd"/>
        <w:r w:rsidRPr="00095459">
          <w:rPr>
            <w:rFonts w:ascii="Arial" w:hAnsi="Arial" w:cs="Arial"/>
            <w:sz w:val="22"/>
            <w:szCs w:val="22"/>
          </w:rPr>
          <w:t xml:space="preserve"> </w:t>
        </w:r>
      </w:ins>
      <w:r w:rsidR="00F52B03" w:rsidRPr="00095459">
        <w:rPr>
          <w:rFonts w:ascii="Arial" w:hAnsi="Arial" w:cs="Arial"/>
          <w:sz w:val="22"/>
          <w:szCs w:val="22"/>
        </w:rPr>
        <w:t>handles</w:t>
      </w:r>
      <w:ins w:id="13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 xml:space="preserve"> </w:t>
        </w:r>
        <w:proofErr w:type="spellStart"/>
        <w:r w:rsidRPr="00095459">
          <w:rPr>
            <w:rFonts w:ascii="Arial" w:hAnsi="Arial" w:cs="Arial"/>
            <w:sz w:val="22"/>
            <w:szCs w:val="22"/>
          </w:rPr>
          <w:t>netCDF</w:t>
        </w:r>
        <w:proofErr w:type="spellEnd"/>
        <w:r w:rsidRPr="00095459">
          <w:rPr>
            <w:rFonts w:ascii="Arial" w:hAnsi="Arial" w:cs="Arial"/>
            <w:sz w:val="22"/>
            <w:szCs w:val="22"/>
          </w:rPr>
          <w:t xml:space="preserve"> and output files of Yambo to visualize</w:t>
        </w:r>
      </w:ins>
      <w:r w:rsidR="00F52B03" w:rsidRPr="00095459">
        <w:rPr>
          <w:rFonts w:ascii="Arial" w:hAnsi="Arial" w:cs="Arial"/>
          <w:sz w:val="22"/>
          <w:szCs w:val="22"/>
        </w:rPr>
        <w:t xml:space="preserve"> and</w:t>
      </w:r>
      <w:ins w:id="14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 xml:space="preserve"> analyze</w:t>
        </w:r>
      </w:ins>
      <w:r w:rsidR="00F52B03" w:rsidRPr="00095459">
        <w:rPr>
          <w:rFonts w:ascii="Arial" w:hAnsi="Arial" w:cs="Arial"/>
          <w:sz w:val="22"/>
          <w:szCs w:val="22"/>
        </w:rPr>
        <w:t xml:space="preserve"> </w:t>
      </w:r>
      <w:ins w:id="15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>the data.</w:t>
        </w:r>
      </w:ins>
      <w:r w:rsidR="00F52B03" w:rsidRPr="00095459">
        <w:rPr>
          <w:rFonts w:ascii="Arial" w:hAnsi="Arial" w:cs="Arial"/>
          <w:sz w:val="22"/>
          <w:szCs w:val="22"/>
        </w:rPr>
        <w:t xml:space="preserve"> </w:t>
      </w:r>
      <w:ins w:id="16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>For instance, in the case of the Bethe-</w:t>
        </w:r>
        <w:proofErr w:type="spellStart"/>
        <w:r w:rsidRPr="00095459">
          <w:rPr>
            <w:rFonts w:ascii="Arial" w:hAnsi="Arial" w:cs="Arial"/>
            <w:sz w:val="22"/>
            <w:szCs w:val="22"/>
          </w:rPr>
          <w:t>Salpeter</w:t>
        </w:r>
        <w:proofErr w:type="spellEnd"/>
        <w:r w:rsidRPr="00095459">
          <w:rPr>
            <w:rFonts w:ascii="Arial" w:hAnsi="Arial" w:cs="Arial"/>
            <w:sz w:val="22"/>
            <w:szCs w:val="22"/>
          </w:rPr>
          <w:t xml:space="preserve">, we can analyze the independent-particle states that build the exciton state, gather </w:t>
        </w:r>
      </w:ins>
      <w:r w:rsidR="00E820CA" w:rsidRPr="00095459">
        <w:rPr>
          <w:rFonts w:ascii="Arial" w:hAnsi="Arial" w:cs="Arial"/>
          <w:sz w:val="22"/>
          <w:szCs w:val="22"/>
        </w:rPr>
        <w:t>the</w:t>
      </w:r>
      <w:ins w:id="17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 xml:space="preserve"> data of the exciton wave function represented at the reciprocal and real space. </w:t>
        </w:r>
      </w:ins>
      <w:r w:rsidR="00E820CA" w:rsidRPr="00095459">
        <w:rPr>
          <w:rFonts w:ascii="Arial" w:hAnsi="Arial" w:cs="Arial"/>
          <w:sz w:val="22"/>
          <w:szCs w:val="22"/>
        </w:rPr>
        <w:t>Thus, w</w:t>
      </w:r>
      <w:ins w:id="18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>e can associate the peaks of the optical spectra to the excitonic wave functions.</w:t>
        </w:r>
      </w:ins>
      <w:r w:rsidR="009020DE" w:rsidRPr="00095459">
        <w:rPr>
          <w:rFonts w:ascii="Arial" w:hAnsi="Arial" w:cs="Arial"/>
          <w:sz w:val="22"/>
          <w:szCs w:val="22"/>
        </w:rPr>
        <w:t xml:space="preserve"> To better visualize the excitonic wave function, we created a</w:t>
      </w:r>
      <w:r w:rsidR="00944DFD" w:rsidRPr="00095459">
        <w:rPr>
          <w:rFonts w:ascii="Arial" w:hAnsi="Arial" w:cs="Arial"/>
          <w:sz w:val="22"/>
          <w:szCs w:val="22"/>
        </w:rPr>
        <w:t>n</w:t>
      </w:r>
      <w:r w:rsidR="009020DE" w:rsidRPr="00095459">
        <w:rPr>
          <w:rFonts w:ascii="Arial" w:hAnsi="Arial" w:cs="Arial"/>
          <w:sz w:val="22"/>
          <w:szCs w:val="22"/>
        </w:rPr>
        <w:t xml:space="preserve"> interactive </w:t>
      </w:r>
      <w:r w:rsidR="00944DFD" w:rsidRPr="00095459">
        <w:rPr>
          <w:rFonts w:ascii="Arial" w:hAnsi="Arial" w:cs="Arial"/>
          <w:sz w:val="22"/>
          <w:szCs w:val="22"/>
        </w:rPr>
        <w:t xml:space="preserve">exciton </w:t>
      </w:r>
      <w:r w:rsidR="009020DE" w:rsidRPr="00095459">
        <w:rPr>
          <w:rFonts w:ascii="Arial" w:hAnsi="Arial" w:cs="Arial"/>
          <w:sz w:val="22"/>
          <w:szCs w:val="22"/>
        </w:rPr>
        <w:t>website where the user can visualize the electronic density distribution with the hole fixed in a certain position.</w:t>
      </w:r>
      <w:ins w:id="19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 xml:space="preserve"> For GW calculations, </w:t>
        </w:r>
        <w:proofErr w:type="spellStart"/>
        <w:r w:rsidRPr="00095459">
          <w:rPr>
            <w:rFonts w:ascii="Arial" w:hAnsi="Arial" w:cs="Arial"/>
            <w:sz w:val="22"/>
            <w:szCs w:val="22"/>
          </w:rPr>
          <w:t>Yambopy</w:t>
        </w:r>
        <w:proofErr w:type="spellEnd"/>
        <w:r w:rsidRPr="00095459">
          <w:rPr>
            <w:rFonts w:ascii="Arial" w:hAnsi="Arial" w:cs="Arial"/>
            <w:sz w:val="22"/>
            <w:szCs w:val="22"/>
          </w:rPr>
          <w:t xml:space="preserve"> is able to read quasi-particle energies, represent the band structure, and plot the dielectric screening.</w:t>
        </w:r>
      </w:ins>
      <w:ins w:id="20" w:author="Alejandro MOLINA" w:date="2017-09-29T16:33:00Z">
        <w:r w:rsidR="00857142" w:rsidRPr="00095459">
          <w:rPr>
            <w:rFonts w:ascii="Arial" w:hAnsi="Arial" w:cs="Arial"/>
            <w:sz w:val="22"/>
            <w:szCs w:val="22"/>
          </w:rPr>
          <w:t xml:space="preserve"> </w:t>
        </w:r>
      </w:ins>
      <w:proofErr w:type="spellStart"/>
      <w:ins w:id="21" w:author="Alejandro MOLINA" w:date="2017-09-29T10:59:00Z">
        <w:r w:rsidRPr="00095459">
          <w:rPr>
            <w:rFonts w:ascii="Arial" w:hAnsi="Arial" w:cs="Arial"/>
            <w:sz w:val="22"/>
            <w:szCs w:val="22"/>
          </w:rPr>
          <w:t>Yambopy</w:t>
        </w:r>
        <w:proofErr w:type="spellEnd"/>
        <w:r w:rsidRPr="00095459">
          <w:rPr>
            <w:rFonts w:ascii="Arial" w:hAnsi="Arial" w:cs="Arial"/>
            <w:sz w:val="22"/>
            <w:szCs w:val="22"/>
          </w:rPr>
          <w:t xml:space="preserve"> also contains a set of scripts to analyze carrier dynamics simulations, representing the occupation of the energy levels as a function of time</w:t>
        </w:r>
      </w:ins>
      <w:r w:rsidR="001B3F18" w:rsidRPr="00095459">
        <w:rPr>
          <w:rFonts w:ascii="Arial" w:hAnsi="Arial" w:cs="Arial"/>
          <w:sz w:val="22"/>
          <w:szCs w:val="22"/>
        </w:rPr>
        <w:t xml:space="preserve"> and the occupations of selected bands in the </w:t>
      </w:r>
      <w:proofErr w:type="spellStart"/>
      <w:r w:rsidR="001B3F18" w:rsidRPr="00095459">
        <w:rPr>
          <w:rFonts w:ascii="Arial" w:hAnsi="Arial" w:cs="Arial"/>
          <w:sz w:val="22"/>
          <w:szCs w:val="22"/>
        </w:rPr>
        <w:t>Brillouin</w:t>
      </w:r>
      <w:proofErr w:type="spellEnd"/>
      <w:r w:rsidR="001B3F18" w:rsidRPr="00095459">
        <w:rPr>
          <w:rFonts w:ascii="Arial" w:hAnsi="Arial" w:cs="Arial"/>
          <w:sz w:val="22"/>
          <w:szCs w:val="22"/>
        </w:rPr>
        <w:t xml:space="preserve"> zone as a function of time.</w:t>
      </w:r>
    </w:p>
    <w:p w14:paraId="18C33840" w14:textId="12502F52" w:rsidR="003D2277" w:rsidRPr="00095459" w:rsidRDefault="00E56052" w:rsidP="00602661">
      <w:pPr>
        <w:widowControl w:val="0"/>
        <w:autoSpaceDE w:val="0"/>
        <w:autoSpaceDN w:val="0"/>
        <w:adjustRightInd w:val="0"/>
        <w:spacing w:after="240"/>
        <w:jc w:val="both"/>
        <w:rPr>
          <w:rFonts w:ascii="Arial" w:hAnsi="Arial" w:cs="Arial"/>
          <w:sz w:val="22"/>
          <w:szCs w:val="22"/>
        </w:rPr>
      </w:pPr>
      <w:ins w:id="22" w:author="Alejandro MOLINA" w:date="2017-09-29T10:20:00Z">
        <w:r w:rsidRPr="00095459">
          <w:rPr>
            <w:rFonts w:ascii="Arial" w:hAnsi="Arial" w:cs="Arial"/>
            <w:b/>
            <w:sz w:val="22"/>
            <w:szCs w:val="22"/>
          </w:rPr>
          <w:t>Outlook.</w:t>
        </w:r>
      </w:ins>
      <w:r w:rsidR="00EB7A07" w:rsidRPr="00095459">
        <w:rPr>
          <w:rFonts w:ascii="Arial" w:hAnsi="Arial" w:cs="Arial"/>
          <w:sz w:val="22"/>
          <w:szCs w:val="22"/>
        </w:rPr>
        <w:t xml:space="preserve"> </w:t>
      </w:r>
      <w:r w:rsidR="00D84A41" w:rsidRPr="00095459">
        <w:rPr>
          <w:rFonts w:ascii="Arial" w:hAnsi="Arial" w:cs="Arial"/>
          <w:sz w:val="22"/>
          <w:szCs w:val="22"/>
        </w:rPr>
        <w:t xml:space="preserve">In the near future we </w:t>
      </w:r>
      <w:r w:rsidR="00EB7A07" w:rsidRPr="00095459">
        <w:rPr>
          <w:rFonts w:ascii="Arial" w:hAnsi="Arial" w:cs="Arial"/>
          <w:sz w:val="22"/>
          <w:szCs w:val="22"/>
        </w:rPr>
        <w:t>plan</w:t>
      </w:r>
      <w:r w:rsidR="00D84A41" w:rsidRPr="00095459">
        <w:rPr>
          <w:rFonts w:ascii="Arial" w:hAnsi="Arial" w:cs="Arial"/>
          <w:sz w:val="22"/>
          <w:szCs w:val="22"/>
        </w:rPr>
        <w:t xml:space="preserve"> to implement a series of additional features that will improve the usability of the code. One of these developments is to </w:t>
      </w:r>
      <w:r w:rsidR="00D965D6" w:rsidRPr="00095459">
        <w:rPr>
          <w:rFonts w:ascii="Arial" w:hAnsi="Arial" w:cs="Arial"/>
          <w:sz w:val="22"/>
          <w:szCs w:val="22"/>
        </w:rPr>
        <w:t xml:space="preserve">provide </w:t>
      </w:r>
      <w:r w:rsidR="00C173C7" w:rsidRPr="00095459">
        <w:rPr>
          <w:rFonts w:ascii="Arial" w:hAnsi="Arial" w:cs="Arial"/>
          <w:sz w:val="22"/>
          <w:szCs w:val="22"/>
        </w:rPr>
        <w:t xml:space="preserve">a framework to create </w:t>
      </w:r>
      <w:r w:rsidR="00E25524" w:rsidRPr="00095459">
        <w:rPr>
          <w:rFonts w:ascii="Arial" w:hAnsi="Arial" w:cs="Arial"/>
          <w:sz w:val="22"/>
          <w:szCs w:val="22"/>
        </w:rPr>
        <w:t xml:space="preserve">“flows” for </w:t>
      </w:r>
      <w:r w:rsidR="00C173C7" w:rsidRPr="00095459">
        <w:rPr>
          <w:rFonts w:ascii="Arial" w:hAnsi="Arial" w:cs="Arial"/>
          <w:sz w:val="22"/>
          <w:szCs w:val="22"/>
        </w:rPr>
        <w:t xml:space="preserve">the different </w:t>
      </w:r>
      <w:r w:rsidR="00D965D6" w:rsidRPr="00095459">
        <w:rPr>
          <w:rFonts w:ascii="Arial" w:hAnsi="Arial" w:cs="Arial"/>
          <w:sz w:val="22"/>
          <w:szCs w:val="22"/>
        </w:rPr>
        <w:t xml:space="preserve">calculations </w:t>
      </w:r>
      <w:r w:rsidR="00AE1887" w:rsidRPr="00095459">
        <w:rPr>
          <w:rFonts w:ascii="Arial" w:hAnsi="Arial" w:cs="Arial"/>
          <w:sz w:val="22"/>
          <w:szCs w:val="22"/>
        </w:rPr>
        <w:t xml:space="preserve">like in the </w:t>
      </w:r>
      <w:proofErr w:type="spellStart"/>
      <w:r w:rsidR="00AE1887" w:rsidRPr="00095459">
        <w:rPr>
          <w:rFonts w:ascii="Arial" w:hAnsi="Arial" w:cs="Arial"/>
          <w:sz w:val="22"/>
          <w:szCs w:val="22"/>
        </w:rPr>
        <w:t>AbiPy</w:t>
      </w:r>
      <w:proofErr w:type="spellEnd"/>
      <w:r w:rsidR="00AE1887" w:rsidRPr="00095459">
        <w:rPr>
          <w:rFonts w:ascii="Arial" w:hAnsi="Arial" w:cs="Arial"/>
          <w:sz w:val="22"/>
          <w:szCs w:val="22"/>
        </w:rPr>
        <w:t xml:space="preserve"> or </w:t>
      </w:r>
      <w:proofErr w:type="spellStart"/>
      <w:r w:rsidR="00AE1887" w:rsidRPr="00095459">
        <w:rPr>
          <w:rFonts w:ascii="Arial" w:hAnsi="Arial" w:cs="Arial"/>
          <w:sz w:val="22"/>
          <w:szCs w:val="22"/>
        </w:rPr>
        <w:t>AiiDA</w:t>
      </w:r>
      <w:proofErr w:type="spellEnd"/>
      <w:r w:rsidR="00D84A41" w:rsidRPr="00095459">
        <w:rPr>
          <w:rFonts w:ascii="Arial" w:hAnsi="Arial" w:cs="Arial"/>
          <w:sz w:val="22"/>
          <w:szCs w:val="22"/>
        </w:rPr>
        <w:t xml:space="preserve"> codes. A “flow” consists of </w:t>
      </w:r>
      <w:r w:rsidR="00C173C7" w:rsidRPr="00095459">
        <w:rPr>
          <w:rFonts w:ascii="Arial" w:hAnsi="Arial" w:cs="Arial"/>
          <w:sz w:val="22"/>
          <w:szCs w:val="22"/>
        </w:rPr>
        <w:t xml:space="preserve">a series of interdependent </w:t>
      </w:r>
      <w:r w:rsidR="00D84A41" w:rsidRPr="00095459">
        <w:rPr>
          <w:rFonts w:ascii="Arial" w:hAnsi="Arial" w:cs="Arial"/>
          <w:sz w:val="22"/>
          <w:szCs w:val="22"/>
        </w:rPr>
        <w:t xml:space="preserve">tasks necessary to obtain </w:t>
      </w:r>
      <w:r w:rsidR="00AE1887" w:rsidRPr="00095459">
        <w:rPr>
          <w:rFonts w:ascii="Arial" w:hAnsi="Arial" w:cs="Arial"/>
          <w:sz w:val="22"/>
          <w:szCs w:val="22"/>
        </w:rPr>
        <w:t xml:space="preserve">the </w:t>
      </w:r>
      <w:r w:rsidR="00C173C7" w:rsidRPr="00095459">
        <w:rPr>
          <w:rFonts w:ascii="Arial" w:hAnsi="Arial" w:cs="Arial"/>
          <w:sz w:val="22"/>
          <w:szCs w:val="22"/>
        </w:rPr>
        <w:t xml:space="preserve">final </w:t>
      </w:r>
      <w:r w:rsidR="00D84A41" w:rsidRPr="00095459">
        <w:rPr>
          <w:rFonts w:ascii="Arial" w:hAnsi="Arial" w:cs="Arial"/>
          <w:sz w:val="22"/>
          <w:szCs w:val="22"/>
        </w:rPr>
        <w:t>result</w:t>
      </w:r>
      <w:r w:rsidR="00AE1887" w:rsidRPr="00095459">
        <w:rPr>
          <w:rFonts w:ascii="Arial" w:hAnsi="Arial" w:cs="Arial"/>
          <w:sz w:val="22"/>
          <w:szCs w:val="22"/>
        </w:rPr>
        <w:t xml:space="preserve"> of a simulation</w:t>
      </w:r>
      <w:r w:rsidR="00D84A41" w:rsidRPr="00095459">
        <w:rPr>
          <w:rFonts w:ascii="Arial" w:hAnsi="Arial" w:cs="Arial"/>
          <w:sz w:val="22"/>
          <w:szCs w:val="22"/>
        </w:rPr>
        <w:t xml:space="preserve">. These tasks can be performed with the same or different codes. This allows </w:t>
      </w:r>
      <w:r w:rsidR="001968FB" w:rsidRPr="00095459">
        <w:rPr>
          <w:rFonts w:ascii="Arial" w:hAnsi="Arial" w:cs="Arial"/>
          <w:sz w:val="22"/>
          <w:szCs w:val="22"/>
        </w:rPr>
        <w:t xml:space="preserve">the user </w:t>
      </w:r>
      <w:r w:rsidR="00D84A41" w:rsidRPr="00095459">
        <w:rPr>
          <w:rFonts w:ascii="Arial" w:hAnsi="Arial" w:cs="Arial"/>
          <w:sz w:val="22"/>
          <w:szCs w:val="22"/>
        </w:rPr>
        <w:t xml:space="preserve">to write </w:t>
      </w:r>
      <w:r w:rsidR="00AE1887" w:rsidRPr="00095459">
        <w:rPr>
          <w:rFonts w:ascii="Arial" w:hAnsi="Arial" w:cs="Arial"/>
          <w:sz w:val="22"/>
          <w:szCs w:val="22"/>
        </w:rPr>
        <w:t>a single</w:t>
      </w:r>
      <w:r w:rsidR="00D84A41" w:rsidRPr="00095459">
        <w:rPr>
          <w:rFonts w:ascii="Arial" w:hAnsi="Arial" w:cs="Arial"/>
          <w:sz w:val="22"/>
          <w:szCs w:val="22"/>
        </w:rPr>
        <w:t xml:space="preserve"> Python script with all the steps of the calculation and the i</w:t>
      </w:r>
      <w:r w:rsidR="006D2B5F" w:rsidRPr="00095459">
        <w:rPr>
          <w:rFonts w:ascii="Arial" w:hAnsi="Arial" w:cs="Arial"/>
          <w:sz w:val="22"/>
          <w:szCs w:val="22"/>
        </w:rPr>
        <w:t>nter-dependencies of the multi</w:t>
      </w:r>
      <w:r w:rsidR="00D84A41" w:rsidRPr="00095459">
        <w:rPr>
          <w:rFonts w:ascii="Arial" w:hAnsi="Arial" w:cs="Arial"/>
          <w:sz w:val="22"/>
          <w:szCs w:val="22"/>
        </w:rPr>
        <w:t>ple stages. Then it is possible to monitor the current status of the job and fix any problem that might occur at any stage of the calculation using a Python interface. Using this we can split the calculation into the maximum number of steps possible and optimize the parallelization</w:t>
      </w:r>
      <w:r w:rsidR="006D2B5F" w:rsidRPr="00095459">
        <w:rPr>
          <w:rFonts w:ascii="Arial" w:hAnsi="Arial" w:cs="Arial"/>
          <w:sz w:val="22"/>
          <w:szCs w:val="22"/>
        </w:rPr>
        <w:t xml:space="preserve"> for the different stages inde</w:t>
      </w:r>
      <w:r w:rsidR="00EB7A07" w:rsidRPr="00095459">
        <w:rPr>
          <w:rFonts w:ascii="Arial" w:hAnsi="Arial" w:cs="Arial"/>
          <w:sz w:val="22"/>
          <w:szCs w:val="22"/>
        </w:rPr>
        <w:t>pendently.</w:t>
      </w:r>
      <w:r w:rsidR="009F30EE" w:rsidRPr="00095459">
        <w:rPr>
          <w:rFonts w:ascii="Arial" w:hAnsi="Arial" w:cs="Arial"/>
          <w:sz w:val="22"/>
          <w:szCs w:val="22"/>
        </w:rPr>
        <w:t xml:space="preserve"> Another aim is to automatize convergence tests.</w:t>
      </w:r>
    </w:p>
    <w:p w14:paraId="15A417D9" w14:textId="07E81B05" w:rsidR="002E50AD" w:rsidRPr="00095459" w:rsidRDefault="006844C3" w:rsidP="0019600D">
      <w:pPr>
        <w:pStyle w:val="Heading2"/>
        <w:rPr>
          <w:rFonts w:ascii="Arial" w:hAnsi="Arial"/>
        </w:rPr>
      </w:pPr>
      <w:r w:rsidRPr="00095459">
        <w:rPr>
          <w:rFonts w:ascii="Arial" w:hAnsi="Arial"/>
        </w:rPr>
        <w:t>Codes</w:t>
      </w:r>
    </w:p>
    <w:p w14:paraId="5333993A" w14:textId="77777777" w:rsidR="00152E5A" w:rsidRPr="00095459" w:rsidRDefault="00152E5A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2F1A6302" w14:textId="77777777" w:rsidR="00090256" w:rsidRPr="00095459" w:rsidRDefault="006B0132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proofErr w:type="spellStart"/>
      <w:r w:rsidRPr="00095459">
        <w:rPr>
          <w:rFonts w:ascii="Arial" w:eastAsia="Times New Roman" w:hAnsi="Arial" w:cs="Arial"/>
          <w:sz w:val="22"/>
          <w:szCs w:val="22"/>
        </w:rPr>
        <w:t>Yambopy</w:t>
      </w:r>
      <w:proofErr w:type="spellEnd"/>
      <w:r w:rsidRPr="00095459">
        <w:rPr>
          <w:rFonts w:ascii="Arial" w:eastAsia="Times New Roman" w:hAnsi="Arial" w:cs="Arial"/>
          <w:sz w:val="22"/>
          <w:szCs w:val="22"/>
        </w:rPr>
        <w:t xml:space="preserve"> is a py</w:t>
      </w:r>
      <w:r w:rsidR="001968FB" w:rsidRPr="00095459">
        <w:rPr>
          <w:rFonts w:ascii="Arial" w:eastAsia="Times New Roman" w:hAnsi="Arial" w:cs="Arial"/>
          <w:sz w:val="22"/>
          <w:szCs w:val="22"/>
        </w:rPr>
        <w:t>thon code that provides a set of python classes to read and write Yambo input files</w:t>
      </w:r>
      <w:r w:rsidR="00090256" w:rsidRPr="00095459">
        <w:rPr>
          <w:rFonts w:ascii="Arial" w:eastAsia="Times New Roman" w:hAnsi="Arial" w:cs="Arial"/>
          <w:sz w:val="22"/>
          <w:szCs w:val="22"/>
        </w:rPr>
        <w:t xml:space="preserve"> and </w:t>
      </w:r>
      <w:proofErr w:type="spellStart"/>
      <w:r w:rsidR="00090256" w:rsidRPr="00095459">
        <w:rPr>
          <w:rFonts w:ascii="Arial" w:eastAsia="Times New Roman" w:hAnsi="Arial" w:cs="Arial"/>
          <w:sz w:val="22"/>
          <w:szCs w:val="22"/>
        </w:rPr>
        <w:t>databasese</w:t>
      </w:r>
      <w:proofErr w:type="spellEnd"/>
      <w:r w:rsidR="00090256" w:rsidRPr="00095459">
        <w:rPr>
          <w:rFonts w:ascii="Arial" w:eastAsia="Times New Roman" w:hAnsi="Arial" w:cs="Arial"/>
          <w:sz w:val="22"/>
          <w:szCs w:val="22"/>
        </w:rPr>
        <w:t xml:space="preserve">. Included in the package is </w:t>
      </w:r>
      <w:proofErr w:type="spellStart"/>
      <w:r w:rsidR="00090256" w:rsidRPr="00095459">
        <w:rPr>
          <w:rFonts w:ascii="Arial" w:eastAsia="Times New Roman" w:hAnsi="Arial" w:cs="Arial"/>
          <w:sz w:val="22"/>
          <w:szCs w:val="22"/>
        </w:rPr>
        <w:t>qepy</w:t>
      </w:r>
      <w:proofErr w:type="spellEnd"/>
      <w:r w:rsidR="00090256" w:rsidRPr="00095459">
        <w:rPr>
          <w:rFonts w:ascii="Arial" w:eastAsia="Times New Roman" w:hAnsi="Arial" w:cs="Arial"/>
          <w:sz w:val="22"/>
          <w:szCs w:val="22"/>
        </w:rPr>
        <w:t xml:space="preserve"> </w:t>
      </w:r>
      <w:proofErr w:type="spellStart"/>
      <w:r w:rsidR="00090256" w:rsidRPr="00095459">
        <w:rPr>
          <w:rFonts w:ascii="Arial" w:eastAsia="Times New Roman" w:hAnsi="Arial" w:cs="Arial"/>
          <w:sz w:val="22"/>
          <w:szCs w:val="22"/>
        </w:rPr>
        <w:t>wich</w:t>
      </w:r>
      <w:proofErr w:type="spellEnd"/>
      <w:r w:rsidR="00090256" w:rsidRPr="00095459">
        <w:rPr>
          <w:rFonts w:ascii="Arial" w:eastAsia="Times New Roman" w:hAnsi="Arial" w:cs="Arial"/>
          <w:sz w:val="22"/>
          <w:szCs w:val="22"/>
        </w:rPr>
        <w:t xml:space="preserve"> handles the input and output files of Quantum Espresso</w:t>
      </w:r>
      <w:r w:rsidRPr="00095459">
        <w:rPr>
          <w:rFonts w:ascii="Arial" w:eastAsia="Times New Roman" w:hAnsi="Arial" w:cs="Arial"/>
          <w:sz w:val="22"/>
          <w:szCs w:val="22"/>
        </w:rPr>
        <w:t xml:space="preserve">. </w:t>
      </w:r>
    </w:p>
    <w:p w14:paraId="37C03644" w14:textId="040AECA0" w:rsidR="00152E5A" w:rsidRPr="00095459" w:rsidRDefault="008D02B6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proofErr w:type="spellStart"/>
      <w:r w:rsidRPr="00095459">
        <w:rPr>
          <w:rFonts w:ascii="Arial" w:eastAsia="Times New Roman" w:hAnsi="Arial" w:cs="Arial"/>
          <w:sz w:val="22"/>
          <w:szCs w:val="22"/>
        </w:rPr>
        <w:t>Yambopy</w:t>
      </w:r>
      <w:proofErr w:type="spellEnd"/>
      <w:r w:rsidRPr="00095459">
        <w:rPr>
          <w:rFonts w:ascii="Arial" w:eastAsia="Times New Roman" w:hAnsi="Arial" w:cs="Arial"/>
          <w:sz w:val="22"/>
          <w:szCs w:val="22"/>
        </w:rPr>
        <w:t xml:space="preserve"> </w:t>
      </w:r>
      <w:r w:rsidR="00090256" w:rsidRPr="00095459">
        <w:rPr>
          <w:rFonts w:ascii="Arial" w:eastAsia="Times New Roman" w:hAnsi="Arial" w:cs="Arial"/>
          <w:sz w:val="22"/>
          <w:szCs w:val="22"/>
        </w:rPr>
        <w:t>uses python</w:t>
      </w:r>
      <w:r w:rsidRPr="00095459">
        <w:rPr>
          <w:rFonts w:ascii="Arial" w:eastAsia="Times New Roman" w:hAnsi="Arial" w:cs="Arial"/>
          <w:sz w:val="22"/>
          <w:szCs w:val="22"/>
        </w:rPr>
        <w:t xml:space="preserve"> 2.7 and </w:t>
      </w:r>
      <w:r w:rsidR="00090256" w:rsidRPr="00095459">
        <w:rPr>
          <w:rFonts w:ascii="Arial" w:eastAsia="Times New Roman" w:hAnsi="Arial" w:cs="Arial"/>
          <w:sz w:val="22"/>
          <w:szCs w:val="22"/>
        </w:rPr>
        <w:t xml:space="preserve">some standard python </w:t>
      </w:r>
      <w:r w:rsidRPr="00095459">
        <w:rPr>
          <w:rFonts w:ascii="Arial" w:eastAsia="Times New Roman" w:hAnsi="Arial" w:cs="Arial"/>
          <w:sz w:val="22"/>
          <w:szCs w:val="22"/>
        </w:rPr>
        <w:t>librari</w:t>
      </w:r>
      <w:r w:rsidR="00090256" w:rsidRPr="00095459">
        <w:rPr>
          <w:rFonts w:ascii="Arial" w:eastAsia="Times New Roman" w:hAnsi="Arial" w:cs="Arial"/>
          <w:sz w:val="22"/>
          <w:szCs w:val="22"/>
        </w:rPr>
        <w:t xml:space="preserve">es such as </w:t>
      </w:r>
      <w:proofErr w:type="spellStart"/>
      <w:r w:rsidR="00090256" w:rsidRPr="00095459">
        <w:rPr>
          <w:rFonts w:ascii="Arial" w:eastAsia="Times New Roman" w:hAnsi="Arial" w:cs="Arial"/>
          <w:sz w:val="22"/>
          <w:szCs w:val="22"/>
        </w:rPr>
        <w:t>numpy</w:t>
      </w:r>
      <w:proofErr w:type="spellEnd"/>
      <w:r w:rsidR="00090256" w:rsidRPr="00095459">
        <w:rPr>
          <w:rFonts w:ascii="Arial" w:eastAsia="Times New Roman" w:hAnsi="Arial" w:cs="Arial"/>
          <w:sz w:val="22"/>
          <w:szCs w:val="22"/>
        </w:rPr>
        <w:t xml:space="preserve">, </w:t>
      </w:r>
      <w:proofErr w:type="spellStart"/>
      <w:r w:rsidR="00090256" w:rsidRPr="00095459">
        <w:rPr>
          <w:rFonts w:ascii="Arial" w:eastAsia="Times New Roman" w:hAnsi="Arial" w:cs="Arial"/>
          <w:sz w:val="22"/>
          <w:szCs w:val="22"/>
        </w:rPr>
        <w:t>matplotlib</w:t>
      </w:r>
      <w:proofErr w:type="spellEnd"/>
      <w:r w:rsidR="00090256" w:rsidRPr="00095459">
        <w:rPr>
          <w:rFonts w:ascii="Arial" w:eastAsia="Times New Roman" w:hAnsi="Arial" w:cs="Arial"/>
          <w:sz w:val="22"/>
          <w:szCs w:val="22"/>
        </w:rPr>
        <w:t>, and netCDF4</w:t>
      </w:r>
      <w:r w:rsidR="00034FBE" w:rsidRPr="00095459">
        <w:rPr>
          <w:rFonts w:ascii="Arial" w:eastAsia="Times New Roman" w:hAnsi="Arial" w:cs="Arial"/>
          <w:sz w:val="22"/>
          <w:szCs w:val="22"/>
        </w:rPr>
        <w:t xml:space="preserve">. We are currently </w:t>
      </w:r>
      <w:r w:rsidR="00090256" w:rsidRPr="00095459">
        <w:rPr>
          <w:rFonts w:ascii="Arial" w:eastAsia="Times New Roman" w:hAnsi="Arial" w:cs="Arial"/>
          <w:sz w:val="22"/>
          <w:szCs w:val="22"/>
        </w:rPr>
        <w:t xml:space="preserve">adapting to code to be compatible with </w:t>
      </w:r>
      <w:r w:rsidR="00034FBE" w:rsidRPr="00095459">
        <w:rPr>
          <w:rFonts w:ascii="Arial" w:eastAsia="Times New Roman" w:hAnsi="Arial" w:cs="Arial"/>
          <w:sz w:val="22"/>
          <w:szCs w:val="22"/>
        </w:rPr>
        <w:t>python</w:t>
      </w:r>
      <w:r w:rsidR="00090256" w:rsidRPr="00095459">
        <w:rPr>
          <w:rFonts w:ascii="Arial" w:eastAsia="Times New Roman" w:hAnsi="Arial" w:cs="Arial"/>
          <w:sz w:val="22"/>
          <w:szCs w:val="22"/>
        </w:rPr>
        <w:t xml:space="preserve"> </w:t>
      </w:r>
      <w:r w:rsidR="00034FBE" w:rsidRPr="00095459">
        <w:rPr>
          <w:rFonts w:ascii="Arial" w:eastAsia="Times New Roman" w:hAnsi="Arial" w:cs="Arial"/>
          <w:sz w:val="22"/>
          <w:szCs w:val="22"/>
        </w:rPr>
        <w:t>3.X.</w:t>
      </w:r>
      <w:r w:rsidR="009517C7" w:rsidRPr="00095459">
        <w:rPr>
          <w:rFonts w:ascii="Arial" w:eastAsia="Times New Roman" w:hAnsi="Arial" w:cs="Arial"/>
          <w:sz w:val="22"/>
          <w:szCs w:val="22"/>
        </w:rPr>
        <w:t xml:space="preserve"> </w:t>
      </w:r>
    </w:p>
    <w:p w14:paraId="2FBBDC08" w14:textId="77777777" w:rsidR="007D4BB6" w:rsidRPr="00095459" w:rsidRDefault="007D4BB6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63EE9429" w14:textId="57FD6246" w:rsidR="002E50AD" w:rsidRPr="00095459" w:rsidRDefault="006844C3" w:rsidP="0019600D">
      <w:pPr>
        <w:pStyle w:val="Heading2"/>
        <w:rPr>
          <w:rFonts w:ascii="Arial" w:hAnsi="Arial"/>
        </w:rPr>
      </w:pPr>
      <w:r w:rsidRPr="00095459">
        <w:rPr>
          <w:rFonts w:ascii="Arial" w:hAnsi="Arial"/>
        </w:rPr>
        <w:t>References</w:t>
      </w:r>
    </w:p>
    <w:p w14:paraId="52B6D158" w14:textId="77777777" w:rsidR="00152E5A" w:rsidRPr="00095459" w:rsidRDefault="00152E5A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4A89FEC0" w14:textId="641F7DC0" w:rsidR="00322DBD" w:rsidRPr="00095459" w:rsidRDefault="00322DBD" w:rsidP="0019600D">
      <w:pPr>
        <w:jc w:val="both"/>
        <w:textAlignment w:val="baseline"/>
        <w:rPr>
          <w:rFonts w:ascii="Arial" w:hAnsi="Arial" w:cs="Arial"/>
          <w:sz w:val="22"/>
          <w:szCs w:val="22"/>
        </w:rPr>
      </w:pPr>
      <w:r w:rsidRPr="00095459">
        <w:rPr>
          <w:rFonts w:ascii="Arial" w:hAnsi="Arial" w:cs="Arial"/>
          <w:b/>
          <w:sz w:val="22"/>
          <w:szCs w:val="22"/>
          <w:bdr w:val="none" w:sz="0" w:space="0" w:color="auto" w:frame="1"/>
        </w:rPr>
        <w:t>Quantum interference effects in resonant Raman spectroscopy of MoTe2 from first principles</w:t>
      </w:r>
      <w:r w:rsidR="00490570" w:rsidRPr="00095459">
        <w:rPr>
          <w:rFonts w:ascii="Arial" w:hAnsi="Arial" w:cs="Arial"/>
          <w:sz w:val="22"/>
          <w:szCs w:val="22"/>
        </w:rPr>
        <w:t xml:space="preserve">, </w:t>
      </w:r>
      <w:r w:rsidRPr="00095459">
        <w:rPr>
          <w:rFonts w:ascii="Arial" w:hAnsi="Arial" w:cs="Arial"/>
          <w:i/>
          <w:sz w:val="22"/>
          <w:szCs w:val="22"/>
        </w:rPr>
        <w:t>Nano Letters</w:t>
      </w:r>
      <w:r w:rsidRPr="00095459">
        <w:rPr>
          <w:rFonts w:ascii="Arial" w:hAnsi="Arial" w:cs="Arial"/>
          <w:sz w:val="22"/>
          <w:szCs w:val="22"/>
        </w:rPr>
        <w:t xml:space="preserve"> </w:t>
      </w:r>
      <w:r w:rsidRPr="00095459">
        <w:rPr>
          <w:rFonts w:ascii="Arial" w:hAnsi="Arial" w:cs="Arial"/>
          <w:b/>
          <w:sz w:val="22"/>
          <w:szCs w:val="22"/>
        </w:rPr>
        <w:t>17</w:t>
      </w:r>
      <w:r w:rsidRPr="00095459">
        <w:rPr>
          <w:rFonts w:ascii="Arial" w:hAnsi="Arial" w:cs="Arial"/>
          <w:sz w:val="22"/>
          <w:szCs w:val="22"/>
        </w:rPr>
        <w:t>, 2381 (2017).</w:t>
      </w:r>
    </w:p>
    <w:p w14:paraId="2AFEE72A" w14:textId="77777777" w:rsidR="00322DBD" w:rsidRPr="00095459" w:rsidRDefault="00322DBD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0FF700D1" w14:textId="77777777" w:rsidR="00322DBD" w:rsidRPr="00095459" w:rsidRDefault="00CD3658" w:rsidP="0019600D">
      <w:pPr>
        <w:shd w:val="clear" w:color="auto" w:fill="FFFFFF"/>
        <w:jc w:val="both"/>
        <w:textAlignment w:val="baseline"/>
        <w:rPr>
          <w:rFonts w:ascii="Arial" w:hAnsi="Arial" w:cs="Arial"/>
          <w:bCs/>
          <w:kern w:val="36"/>
          <w:sz w:val="22"/>
          <w:szCs w:val="22"/>
        </w:rPr>
      </w:pPr>
      <w:proofErr w:type="spellStart"/>
      <w:r w:rsidRPr="00095459">
        <w:rPr>
          <w:rFonts w:ascii="Arial" w:hAnsi="Arial" w:cs="Arial"/>
          <w:b/>
          <w:bCs/>
          <w:kern w:val="36"/>
          <w:sz w:val="22"/>
          <w:szCs w:val="22"/>
        </w:rPr>
        <w:t>Ab</w:t>
      </w:r>
      <w:proofErr w:type="spellEnd"/>
      <w:r w:rsidRPr="00095459">
        <w:rPr>
          <w:rFonts w:ascii="Arial" w:hAnsi="Arial" w:cs="Arial"/>
          <w:b/>
          <w:bCs/>
          <w:kern w:val="36"/>
          <w:sz w:val="22"/>
          <w:szCs w:val="22"/>
        </w:rPr>
        <w:t xml:space="preserve"> Initio Calculations of </w:t>
      </w:r>
      <w:proofErr w:type="spellStart"/>
      <w:r w:rsidRPr="00095459">
        <w:rPr>
          <w:rFonts w:ascii="Arial" w:hAnsi="Arial" w:cs="Arial"/>
          <w:b/>
          <w:bCs/>
          <w:kern w:val="36"/>
          <w:sz w:val="22"/>
          <w:szCs w:val="22"/>
        </w:rPr>
        <w:t>Ultrashort</w:t>
      </w:r>
      <w:proofErr w:type="spellEnd"/>
      <w:r w:rsidRPr="00095459">
        <w:rPr>
          <w:rFonts w:ascii="Arial" w:hAnsi="Arial" w:cs="Arial"/>
          <w:b/>
          <w:bCs/>
          <w:kern w:val="36"/>
          <w:sz w:val="22"/>
          <w:szCs w:val="22"/>
        </w:rPr>
        <w:t xml:space="preserve"> Carrier Dynamics in Two-Dimensional Materials: Valley Depolarization in Single-Layer WSe</w:t>
      </w:r>
      <w:r w:rsidRPr="00095459">
        <w:rPr>
          <w:rFonts w:ascii="Arial" w:hAnsi="Arial" w:cs="Arial"/>
          <w:b/>
          <w:bCs/>
          <w:kern w:val="36"/>
          <w:sz w:val="22"/>
          <w:szCs w:val="22"/>
          <w:vertAlign w:val="subscript"/>
        </w:rPr>
        <w:t>2</w:t>
      </w:r>
      <w:r w:rsidRPr="00095459">
        <w:rPr>
          <w:rFonts w:ascii="Arial" w:hAnsi="Arial" w:cs="Arial"/>
          <w:bCs/>
          <w:kern w:val="36"/>
          <w:sz w:val="22"/>
          <w:szCs w:val="22"/>
        </w:rPr>
        <w:t xml:space="preserve">, </w:t>
      </w:r>
      <w:r w:rsidRPr="00095459">
        <w:rPr>
          <w:rFonts w:ascii="Arial" w:hAnsi="Arial" w:cs="Arial"/>
          <w:bCs/>
          <w:i/>
          <w:kern w:val="36"/>
          <w:sz w:val="22"/>
          <w:szCs w:val="22"/>
        </w:rPr>
        <w:t>Nano Letters</w:t>
      </w:r>
      <w:r w:rsidRPr="00095459">
        <w:rPr>
          <w:rFonts w:ascii="Arial" w:hAnsi="Arial" w:cs="Arial"/>
          <w:bCs/>
          <w:kern w:val="36"/>
          <w:sz w:val="22"/>
          <w:szCs w:val="22"/>
        </w:rPr>
        <w:t xml:space="preserve"> </w:t>
      </w:r>
      <w:r w:rsidRPr="00095459">
        <w:rPr>
          <w:rFonts w:ascii="Arial" w:hAnsi="Arial" w:cs="Arial"/>
          <w:b/>
          <w:bCs/>
          <w:kern w:val="36"/>
          <w:sz w:val="22"/>
          <w:szCs w:val="22"/>
        </w:rPr>
        <w:t>17</w:t>
      </w:r>
      <w:r w:rsidRPr="00095459">
        <w:rPr>
          <w:rFonts w:ascii="Arial" w:hAnsi="Arial" w:cs="Arial"/>
          <w:bCs/>
          <w:kern w:val="36"/>
          <w:sz w:val="22"/>
          <w:szCs w:val="22"/>
        </w:rPr>
        <w:t>, 4549 (2017).</w:t>
      </w:r>
    </w:p>
    <w:p w14:paraId="4D0BEBE2" w14:textId="5CE17456" w:rsidR="00634D0E" w:rsidRPr="00095459" w:rsidRDefault="00634D0E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653D43CE" w14:textId="30C5CEAD" w:rsidR="00322DBD" w:rsidRPr="00095459" w:rsidRDefault="00634D0E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 w:rsidRPr="00095459">
        <w:rPr>
          <w:rFonts w:ascii="Arial" w:eastAsia="Times New Roman" w:hAnsi="Arial" w:cs="Arial"/>
          <w:b/>
          <w:sz w:val="22"/>
          <w:szCs w:val="22"/>
        </w:rPr>
        <w:t xml:space="preserve">Documentation and tutorials of </w:t>
      </w:r>
      <w:proofErr w:type="spellStart"/>
      <w:r w:rsidRPr="00095459">
        <w:rPr>
          <w:rFonts w:ascii="Arial" w:eastAsia="Times New Roman" w:hAnsi="Arial" w:cs="Arial"/>
          <w:b/>
          <w:sz w:val="22"/>
          <w:szCs w:val="22"/>
        </w:rPr>
        <w:t>Yambopy</w:t>
      </w:r>
      <w:proofErr w:type="spellEnd"/>
      <w:ins w:id="23" w:author="Alejandro MOLINA" w:date="2017-09-29T10:51:00Z">
        <w:r w:rsidR="00BE3BE7" w:rsidRPr="00095459">
          <w:rPr>
            <w:rFonts w:ascii="Arial" w:eastAsia="Times New Roman" w:hAnsi="Arial" w:cs="Arial"/>
            <w:b/>
            <w:sz w:val="22"/>
            <w:szCs w:val="22"/>
          </w:rPr>
          <w:t xml:space="preserve">: </w:t>
        </w:r>
        <w:r w:rsidR="00BE3BE7" w:rsidRPr="00095459">
          <w:rPr>
            <w:rFonts w:ascii="Arial" w:hAnsi="Arial" w:cs="Arial"/>
            <w:sz w:val="22"/>
            <w:szCs w:val="22"/>
          </w:rPr>
          <w:t>A detailed documentation of the classes, features, and a tutorial are available in:</w:t>
        </w:r>
        <w:r w:rsidR="00BE3BE7" w:rsidRPr="00095459">
          <w:rPr>
            <w:rFonts w:ascii="Arial" w:eastAsia="Times New Roman" w:hAnsi="Arial" w:cs="Arial"/>
            <w:sz w:val="22"/>
            <w:szCs w:val="22"/>
          </w:rPr>
          <w:t xml:space="preserve"> </w:t>
        </w:r>
      </w:ins>
      <w:hyperlink r:id="rId8" w:history="1">
        <w:r w:rsidR="009F30EE" w:rsidRPr="00095459">
          <w:rPr>
            <w:rStyle w:val="Hyperlink"/>
            <w:rFonts w:ascii="Arial" w:eastAsia="Times New Roman" w:hAnsi="Arial" w:cs="Arial"/>
            <w:sz w:val="22"/>
            <w:szCs w:val="22"/>
          </w:rPr>
          <w:t>http://yambopy.readthedocs.io/en/latest/</w:t>
        </w:r>
      </w:hyperlink>
    </w:p>
    <w:p w14:paraId="0F1C3E82" w14:textId="77777777" w:rsidR="009F30EE" w:rsidRPr="00095459" w:rsidRDefault="009F30EE" w:rsidP="0019600D">
      <w:pPr>
        <w:shd w:val="clear" w:color="auto" w:fill="FFFFFF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5713001F" w14:textId="269275BF" w:rsidR="009F30EE" w:rsidRPr="00095459" w:rsidRDefault="009F30EE" w:rsidP="009B12BE">
      <w:pPr>
        <w:jc w:val="both"/>
        <w:rPr>
          <w:rStyle w:val="Hyperlink"/>
          <w:rFonts w:ascii="Arial" w:eastAsia="Times New Roman" w:hAnsi="Arial" w:cs="Arial"/>
          <w:sz w:val="22"/>
          <w:szCs w:val="22"/>
        </w:rPr>
      </w:pPr>
      <w:proofErr w:type="spellStart"/>
      <w:r w:rsidRPr="00095459">
        <w:rPr>
          <w:rFonts w:ascii="Arial" w:eastAsia="Times New Roman" w:hAnsi="Arial" w:cs="Arial"/>
          <w:b/>
          <w:sz w:val="22"/>
          <w:szCs w:val="22"/>
        </w:rPr>
        <w:t>GitHub</w:t>
      </w:r>
      <w:proofErr w:type="spellEnd"/>
      <w:r w:rsidRPr="00095459">
        <w:rPr>
          <w:rFonts w:ascii="Arial" w:eastAsia="Times New Roman" w:hAnsi="Arial" w:cs="Arial"/>
          <w:b/>
          <w:sz w:val="22"/>
          <w:szCs w:val="22"/>
        </w:rPr>
        <w:t xml:space="preserve"> repository</w:t>
      </w:r>
      <w:r w:rsidR="004766DF" w:rsidRPr="00095459">
        <w:rPr>
          <w:rFonts w:ascii="Arial" w:eastAsia="Times New Roman" w:hAnsi="Arial" w:cs="Arial"/>
          <w:b/>
          <w:sz w:val="22"/>
          <w:szCs w:val="22"/>
        </w:rPr>
        <w:t xml:space="preserve"> of </w:t>
      </w:r>
      <w:proofErr w:type="spellStart"/>
      <w:r w:rsidR="004766DF" w:rsidRPr="00095459">
        <w:rPr>
          <w:rFonts w:ascii="Arial" w:eastAsia="Times New Roman" w:hAnsi="Arial" w:cs="Arial"/>
          <w:b/>
          <w:sz w:val="22"/>
          <w:szCs w:val="22"/>
        </w:rPr>
        <w:t>Yambopy</w:t>
      </w:r>
      <w:proofErr w:type="spellEnd"/>
      <w:ins w:id="24" w:author="Alejandro MOLINA" w:date="2017-09-29T10:58:00Z">
        <w:r w:rsidR="00571C60" w:rsidRPr="00095459">
          <w:rPr>
            <w:rFonts w:ascii="Arial" w:eastAsia="Times New Roman" w:hAnsi="Arial" w:cs="Arial"/>
            <w:b/>
            <w:sz w:val="22"/>
            <w:szCs w:val="22"/>
          </w:rPr>
          <w:t xml:space="preserve">: </w:t>
        </w:r>
      </w:ins>
      <w:hyperlink r:id="rId9" w:history="1">
        <w:r w:rsidRPr="00095459">
          <w:rPr>
            <w:rStyle w:val="Hyperlink"/>
            <w:rFonts w:ascii="Arial" w:eastAsia="Times New Roman" w:hAnsi="Arial" w:cs="Arial"/>
            <w:sz w:val="22"/>
            <w:szCs w:val="22"/>
          </w:rPr>
          <w:t>https://github.com/henriquemiranda/yambopy</w:t>
        </w:r>
      </w:hyperlink>
    </w:p>
    <w:p w14:paraId="2359D595" w14:textId="77777777" w:rsidR="009020DE" w:rsidRPr="00095459" w:rsidRDefault="009020DE" w:rsidP="009B12BE">
      <w:pPr>
        <w:jc w:val="both"/>
        <w:rPr>
          <w:rStyle w:val="Hyperlink"/>
          <w:rFonts w:ascii="Arial" w:eastAsia="Times New Roman" w:hAnsi="Arial" w:cs="Arial"/>
          <w:sz w:val="22"/>
          <w:szCs w:val="22"/>
        </w:rPr>
      </w:pPr>
    </w:p>
    <w:p w14:paraId="48638D05" w14:textId="435F4031" w:rsidR="009020DE" w:rsidRPr="00095459" w:rsidRDefault="009020DE" w:rsidP="009B12BE">
      <w:pPr>
        <w:jc w:val="both"/>
        <w:rPr>
          <w:rStyle w:val="Hyperlink"/>
          <w:rFonts w:ascii="Arial" w:eastAsia="Times New Roman" w:hAnsi="Arial" w:cs="Arial"/>
          <w:color w:val="auto"/>
          <w:sz w:val="22"/>
          <w:szCs w:val="22"/>
          <w:u w:val="none"/>
        </w:rPr>
      </w:pPr>
      <w:r w:rsidRPr="00095459">
        <w:rPr>
          <w:rStyle w:val="Hyperlink"/>
          <w:rFonts w:ascii="Arial" w:eastAsia="Times New Roman" w:hAnsi="Arial" w:cs="Arial"/>
          <w:b/>
          <w:color w:val="auto"/>
          <w:sz w:val="22"/>
          <w:szCs w:val="22"/>
          <w:u w:val="none"/>
        </w:rPr>
        <w:t xml:space="preserve">Exciton website: </w:t>
      </w:r>
      <w:hyperlink r:id="rId10" w:history="1">
        <w:r w:rsidR="003A4552" w:rsidRPr="00095459">
          <w:rPr>
            <w:rStyle w:val="Hyperlink"/>
            <w:rFonts w:ascii="Arial" w:eastAsia="Times New Roman" w:hAnsi="Arial" w:cs="Arial"/>
            <w:sz w:val="22"/>
            <w:szCs w:val="22"/>
          </w:rPr>
          <w:t>http://henriquemiranda.github.io/excitonwebsite/</w:t>
        </w:r>
      </w:hyperlink>
    </w:p>
    <w:p w14:paraId="3460CCB5" w14:textId="77777777" w:rsidR="003A4552" w:rsidRPr="00095459" w:rsidRDefault="003A4552" w:rsidP="009B12BE">
      <w:pPr>
        <w:jc w:val="both"/>
        <w:rPr>
          <w:ins w:id="25" w:author="Alejandro MOLINA" w:date="2017-09-29T10:51:00Z"/>
          <w:rStyle w:val="Hyperlink"/>
          <w:rFonts w:ascii="Arial" w:eastAsia="Times New Roman" w:hAnsi="Arial" w:cs="Arial"/>
          <w:b/>
          <w:color w:val="auto"/>
          <w:sz w:val="22"/>
          <w:szCs w:val="22"/>
          <w:u w:val="none"/>
        </w:rPr>
      </w:pPr>
    </w:p>
    <w:p w14:paraId="2FF6E2D6" w14:textId="60956578" w:rsidR="002E50AD" w:rsidRDefault="007D4BB6" w:rsidP="0019600D">
      <w:pPr>
        <w:pStyle w:val="Heading2"/>
        <w:rPr>
          <w:rFonts w:ascii="Arial" w:hAnsi="Arial"/>
        </w:rPr>
      </w:pPr>
      <w:r w:rsidRPr="00095459">
        <w:rPr>
          <w:rFonts w:ascii="Arial" w:hAnsi="Arial"/>
        </w:rPr>
        <w:lastRenderedPageBreak/>
        <w:t>L</w:t>
      </w:r>
      <w:r w:rsidR="002E50AD" w:rsidRPr="00095459">
        <w:rPr>
          <w:rFonts w:ascii="Arial" w:hAnsi="Arial"/>
        </w:rPr>
        <w:t>ink</w:t>
      </w:r>
      <w:r w:rsidRPr="00095459">
        <w:rPr>
          <w:rFonts w:ascii="Arial" w:hAnsi="Arial"/>
        </w:rPr>
        <w:t>s</w:t>
      </w:r>
      <w:r w:rsidR="002E50AD" w:rsidRPr="00095459">
        <w:rPr>
          <w:rFonts w:ascii="Arial" w:hAnsi="Arial"/>
        </w:rPr>
        <w:t xml:space="preserve"> </w:t>
      </w:r>
      <w:r w:rsidRPr="00095459">
        <w:rPr>
          <w:rFonts w:ascii="Arial" w:hAnsi="Arial"/>
        </w:rPr>
        <w:t>to</w:t>
      </w:r>
      <w:r w:rsidR="002E50AD" w:rsidRPr="00095459">
        <w:rPr>
          <w:rFonts w:ascii="Arial" w:hAnsi="Arial"/>
        </w:rPr>
        <w:t xml:space="preserve"> image</w:t>
      </w:r>
      <w:r w:rsidRPr="00095459">
        <w:rPr>
          <w:rFonts w:ascii="Arial" w:hAnsi="Arial"/>
        </w:rPr>
        <w:t>s</w:t>
      </w:r>
      <w:r w:rsidR="002E50AD" w:rsidRPr="00095459">
        <w:rPr>
          <w:rFonts w:ascii="Arial" w:hAnsi="Arial"/>
        </w:rPr>
        <w:t xml:space="preserve"> </w:t>
      </w:r>
      <w:r w:rsidRPr="00095459">
        <w:rPr>
          <w:rFonts w:ascii="Arial" w:hAnsi="Arial"/>
        </w:rPr>
        <w:t>and</w:t>
      </w:r>
      <w:r w:rsidR="002E50AD" w:rsidRPr="00095459">
        <w:rPr>
          <w:rFonts w:ascii="Arial" w:hAnsi="Arial"/>
        </w:rPr>
        <w:t xml:space="preserve"> video</w:t>
      </w:r>
      <w:r w:rsidRPr="00095459">
        <w:rPr>
          <w:rFonts w:ascii="Arial" w:hAnsi="Arial"/>
        </w:rPr>
        <w:t>s</w:t>
      </w:r>
      <w:r w:rsidR="00EA7ABB" w:rsidRPr="00095459">
        <w:rPr>
          <w:rFonts w:ascii="Arial" w:hAnsi="Arial"/>
        </w:rPr>
        <w:tab/>
      </w:r>
      <w:bookmarkStart w:id="26" w:name="_GoBack"/>
      <w:bookmarkEnd w:id="26"/>
    </w:p>
    <w:p w14:paraId="4411913A" w14:textId="77777777" w:rsidR="00DA0CF5" w:rsidRDefault="00DA0CF5" w:rsidP="00DA0CF5"/>
    <w:p w14:paraId="70FD29E5" w14:textId="35541E56" w:rsidR="00DA0CF5" w:rsidRDefault="00DA0CF5" w:rsidP="00DA0CF5">
      <w:pPr>
        <w:rPr>
          <w:rFonts w:ascii="Arial" w:hAnsi="Arial"/>
          <w:sz w:val="22"/>
          <w:szCs w:val="22"/>
        </w:rPr>
      </w:pPr>
      <w:r w:rsidRPr="0033118A">
        <w:rPr>
          <w:rFonts w:ascii="Arial" w:hAnsi="Arial"/>
          <w:sz w:val="22"/>
          <w:szCs w:val="22"/>
        </w:rPr>
        <w:t>All movies can be found in this link:</w:t>
      </w:r>
    </w:p>
    <w:p w14:paraId="6B7DAC96" w14:textId="490BB235" w:rsidR="001D0CFC" w:rsidRPr="001D0CFC" w:rsidRDefault="001D0CFC" w:rsidP="001D0CFC">
      <w:pPr>
        <w:rPr>
          <w:rFonts w:ascii="Times" w:eastAsia="Times New Roman" w:hAnsi="Times" w:cs="Times New Roman"/>
          <w:sz w:val="22"/>
          <w:szCs w:val="22"/>
        </w:rPr>
      </w:pPr>
      <w:r w:rsidRPr="001D0CFC">
        <w:rPr>
          <w:rFonts w:ascii="Times" w:eastAsia="Times New Roman" w:hAnsi="Times" w:cs="Times New Roman"/>
          <w:sz w:val="22"/>
          <w:szCs w:val="22"/>
        </w:rPr>
        <w:br/>
      </w:r>
      <w:hyperlink r:id="rId11" w:history="1">
        <w:r w:rsidRPr="001D0CFC">
          <w:rPr>
            <w:rStyle w:val="Hyperlink"/>
            <w:rFonts w:ascii="Arial" w:eastAsia="Times New Roman" w:hAnsi="Arial" w:cs="Arial"/>
            <w:sz w:val="22"/>
            <w:szCs w:val="22"/>
          </w:rPr>
          <w:t>https://github.com/alexmoratalla/MaxPrize2017/tree/master/movies</w:t>
        </w:r>
      </w:hyperlink>
    </w:p>
    <w:p w14:paraId="16D55406" w14:textId="77777777" w:rsidR="001D0CFC" w:rsidRPr="0033118A" w:rsidRDefault="001D0CFC" w:rsidP="00DA0CF5">
      <w:pPr>
        <w:rPr>
          <w:rFonts w:ascii="Arial" w:hAnsi="Arial"/>
          <w:sz w:val="22"/>
          <w:szCs w:val="22"/>
        </w:rPr>
      </w:pPr>
    </w:p>
    <w:p w14:paraId="3B3D2F80" w14:textId="77777777" w:rsidR="00DA0CF5" w:rsidRPr="00DA0CF5" w:rsidRDefault="00DA0CF5" w:rsidP="00DA0CF5"/>
    <w:p w14:paraId="79227267" w14:textId="684D1658" w:rsidR="00C7358B" w:rsidRPr="00095459" w:rsidRDefault="00C7358B" w:rsidP="0019600D">
      <w:pPr>
        <w:keepNext/>
        <w:shd w:val="clear" w:color="auto" w:fill="FFFFFF"/>
        <w:jc w:val="both"/>
        <w:textAlignment w:val="baseline"/>
        <w:rPr>
          <w:rFonts w:ascii="Arial" w:hAnsi="Arial"/>
        </w:rPr>
      </w:pPr>
    </w:p>
    <w:p w14:paraId="2C8FE810" w14:textId="77777777" w:rsidR="00095459" w:rsidRPr="00095459" w:rsidRDefault="005571CA" w:rsidP="00095459">
      <w:pPr>
        <w:keepNext/>
        <w:jc w:val="both"/>
        <w:rPr>
          <w:rFonts w:ascii="Arial" w:hAnsi="Arial"/>
        </w:rPr>
      </w:pPr>
      <w:r w:rsidRPr="0009545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7B7A1FF" wp14:editId="11E8032C">
            <wp:extent cx="3311525" cy="1765300"/>
            <wp:effectExtent l="0" t="0" r="0" b="12700"/>
            <wp:docPr id="8" name="Picture 8" descr="Macintosh HD:Users:henrique.pereira:MaxPrize2017:raman_movie:1l:chibz_e110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henrique.pereira:MaxPrize2017:raman_movie:1l:chibz_e110.pd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52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9F254" w14:textId="7F45D56E" w:rsidR="00C7358B" w:rsidRPr="00DF5206" w:rsidRDefault="00095459" w:rsidP="00095459">
      <w:pPr>
        <w:pStyle w:val="Caption"/>
        <w:jc w:val="both"/>
        <w:rPr>
          <w:rFonts w:ascii="Arial" w:hAnsi="Arial" w:cs="Arial"/>
          <w:b w:val="0"/>
          <w:color w:val="auto"/>
        </w:rPr>
      </w:pPr>
      <w:r w:rsidRPr="00095459">
        <w:rPr>
          <w:rFonts w:ascii="Arial" w:hAnsi="Arial"/>
          <w:color w:val="auto"/>
        </w:rPr>
        <w:t xml:space="preserve">Figure </w:t>
      </w:r>
      <w:r w:rsidRPr="00095459">
        <w:rPr>
          <w:rFonts w:ascii="Arial" w:hAnsi="Arial"/>
          <w:color w:val="auto"/>
        </w:rPr>
        <w:fldChar w:fldCharType="begin"/>
      </w:r>
      <w:r w:rsidRPr="00095459">
        <w:rPr>
          <w:rFonts w:ascii="Arial" w:hAnsi="Arial"/>
          <w:color w:val="auto"/>
        </w:rPr>
        <w:instrText xml:space="preserve"> SEQ Figure \* ARABIC </w:instrText>
      </w:r>
      <w:r w:rsidRPr="00095459">
        <w:rPr>
          <w:rFonts w:ascii="Arial" w:hAnsi="Arial"/>
          <w:color w:val="auto"/>
        </w:rPr>
        <w:fldChar w:fldCharType="separate"/>
      </w:r>
      <w:r w:rsidR="00DA0CF5">
        <w:rPr>
          <w:rFonts w:ascii="Arial" w:hAnsi="Arial"/>
          <w:noProof/>
          <w:color w:val="auto"/>
        </w:rPr>
        <w:t>2</w:t>
      </w:r>
      <w:r w:rsidRPr="00095459">
        <w:rPr>
          <w:rFonts w:ascii="Arial" w:hAnsi="Arial"/>
          <w:color w:val="auto"/>
        </w:rPr>
        <w:fldChar w:fldCharType="end"/>
      </w:r>
      <w:r w:rsidR="00AF4D07">
        <w:rPr>
          <w:rFonts w:ascii="Arial" w:hAnsi="Arial"/>
          <w:color w:val="auto"/>
        </w:rPr>
        <w:t>:</w:t>
      </w:r>
      <w:r w:rsidRPr="00095459">
        <w:rPr>
          <w:rFonts w:ascii="Arial" w:hAnsi="Arial"/>
          <w:color w:val="auto"/>
        </w:rPr>
        <w:t xml:space="preserve"> </w:t>
      </w:r>
      <w:r w:rsidRPr="00095459">
        <w:rPr>
          <w:rFonts w:ascii="Arial" w:hAnsi="Arial"/>
          <w:b w:val="0"/>
          <w:color w:val="auto"/>
        </w:rPr>
        <w:t>Visualization of the k-resolved contributions to the imaginary part of the dielectric susceptibility for single-layer MoTe</w:t>
      </w:r>
      <w:r w:rsidRPr="00095459">
        <w:rPr>
          <w:rFonts w:ascii="Arial" w:hAnsi="Arial"/>
          <w:b w:val="0"/>
          <w:color w:val="auto"/>
          <w:vertAlign w:val="subscript"/>
        </w:rPr>
        <w:t>2</w:t>
      </w:r>
      <w:r w:rsidRPr="00DF5206">
        <w:rPr>
          <w:rFonts w:ascii="Arial" w:hAnsi="Arial"/>
          <w:b w:val="0"/>
          <w:color w:val="auto"/>
        </w:rPr>
        <w:t xml:space="preserve"> as a function of laser energy.</w:t>
      </w:r>
      <w:r w:rsidR="00DA0CF5">
        <w:rPr>
          <w:rFonts w:ascii="Arial" w:hAnsi="Arial"/>
          <w:b w:val="0"/>
          <w:color w:val="auto"/>
        </w:rPr>
        <w:t xml:space="preserve"> Use the link above</w:t>
      </w:r>
      <w:r w:rsidR="00DF5206" w:rsidRPr="00DF5206">
        <w:rPr>
          <w:rFonts w:ascii="Arial" w:hAnsi="Arial"/>
          <w:b w:val="0"/>
          <w:color w:val="auto"/>
        </w:rPr>
        <w:t xml:space="preserve"> </w:t>
      </w:r>
      <w:r w:rsidR="00DA0CF5">
        <w:rPr>
          <w:rFonts w:ascii="Arial" w:hAnsi="Arial"/>
          <w:b w:val="0"/>
          <w:color w:val="auto"/>
        </w:rPr>
        <w:t>t</w:t>
      </w:r>
      <w:r w:rsidR="00DF5206" w:rsidRPr="00DF5206">
        <w:rPr>
          <w:rFonts w:ascii="Arial" w:hAnsi="Arial"/>
          <w:b w:val="0"/>
          <w:color w:val="auto"/>
        </w:rPr>
        <w:t>o watch the movie for different laser energies for single-layer MoTe</w:t>
      </w:r>
      <w:r w:rsidR="00DF5206" w:rsidRPr="00DF5206">
        <w:rPr>
          <w:rFonts w:ascii="Arial" w:hAnsi="Arial"/>
          <w:b w:val="0"/>
          <w:color w:val="auto"/>
          <w:vertAlign w:val="subscript"/>
        </w:rPr>
        <w:t>2</w:t>
      </w:r>
      <w:r w:rsidR="00DF5206" w:rsidRPr="00DF5206">
        <w:rPr>
          <w:rFonts w:ascii="Arial" w:hAnsi="Arial"/>
          <w:b w:val="0"/>
          <w:color w:val="auto"/>
        </w:rPr>
        <w:t xml:space="preserve"> and for triple-layer</w:t>
      </w:r>
      <w:r w:rsidR="00DA0CF5">
        <w:rPr>
          <w:rFonts w:ascii="Arial" w:hAnsi="Arial"/>
          <w:b w:val="0"/>
          <w:color w:val="auto"/>
        </w:rPr>
        <w:t xml:space="preserve"> </w:t>
      </w:r>
      <w:r w:rsidR="00DA0CF5" w:rsidRPr="00DF5206">
        <w:rPr>
          <w:rFonts w:ascii="Arial" w:hAnsi="Arial"/>
          <w:b w:val="0"/>
          <w:color w:val="auto"/>
        </w:rPr>
        <w:t>MoTe</w:t>
      </w:r>
      <w:r w:rsidR="00DA0CF5" w:rsidRPr="00DF5206">
        <w:rPr>
          <w:rFonts w:ascii="Arial" w:hAnsi="Arial"/>
          <w:b w:val="0"/>
          <w:color w:val="auto"/>
          <w:vertAlign w:val="subscript"/>
        </w:rPr>
        <w:t>2</w:t>
      </w:r>
      <w:r w:rsidR="00DA0CF5">
        <w:rPr>
          <w:rFonts w:ascii="Arial" w:hAnsi="Arial"/>
          <w:b w:val="0"/>
          <w:color w:val="auto"/>
        </w:rPr>
        <w:t>.</w:t>
      </w:r>
      <w:r w:rsidR="00DF5206" w:rsidRPr="00DF5206">
        <w:rPr>
          <w:rFonts w:ascii="Arial" w:hAnsi="Arial"/>
          <w:b w:val="0"/>
          <w:color w:val="auto"/>
        </w:rPr>
        <w:t xml:space="preserve"> </w:t>
      </w:r>
    </w:p>
    <w:p w14:paraId="560AF7DB" w14:textId="77777777" w:rsidR="00095459" w:rsidRPr="00095459" w:rsidRDefault="00095459" w:rsidP="00095459">
      <w:pPr>
        <w:keepNext/>
        <w:jc w:val="both"/>
        <w:rPr>
          <w:rFonts w:ascii="Arial" w:hAnsi="Arial"/>
        </w:rPr>
      </w:pPr>
      <w:r w:rsidRPr="0009545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E266338" wp14:editId="41B92380">
            <wp:extent cx="5511800" cy="1760855"/>
            <wp:effectExtent l="0" t="0" r="0" b="0"/>
            <wp:docPr id="9" name="Picture 9" descr="Macintosh HD:Users:henrique.pereira:MaxPrize2017:raman_movie:1l:ramanbz_e110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henrique.pereira:MaxPrize2017:raman_movie:1l:ramanbz_e110.pd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A0416" w14:textId="478E966C" w:rsidR="00095459" w:rsidRPr="00DA0CF5" w:rsidRDefault="00095459" w:rsidP="00095459">
      <w:pPr>
        <w:pStyle w:val="Caption"/>
        <w:jc w:val="both"/>
      </w:pPr>
      <w:proofErr w:type="gramStart"/>
      <w:r w:rsidRPr="00095459">
        <w:rPr>
          <w:rFonts w:ascii="Arial" w:hAnsi="Arial"/>
          <w:color w:val="auto"/>
        </w:rPr>
        <w:t xml:space="preserve">Figure </w:t>
      </w:r>
      <w:r w:rsidRPr="00095459">
        <w:rPr>
          <w:rFonts w:ascii="Arial" w:hAnsi="Arial"/>
          <w:color w:val="auto"/>
        </w:rPr>
        <w:fldChar w:fldCharType="begin"/>
      </w:r>
      <w:r w:rsidRPr="00095459">
        <w:rPr>
          <w:rFonts w:ascii="Arial" w:hAnsi="Arial"/>
          <w:color w:val="auto"/>
        </w:rPr>
        <w:instrText xml:space="preserve"> SEQ Figure \* ARABIC </w:instrText>
      </w:r>
      <w:r w:rsidRPr="00095459">
        <w:rPr>
          <w:rFonts w:ascii="Arial" w:hAnsi="Arial"/>
          <w:color w:val="auto"/>
        </w:rPr>
        <w:fldChar w:fldCharType="separate"/>
      </w:r>
      <w:r w:rsidR="00DA0CF5">
        <w:rPr>
          <w:rFonts w:ascii="Arial" w:hAnsi="Arial"/>
          <w:noProof/>
          <w:color w:val="auto"/>
        </w:rPr>
        <w:t>3</w:t>
      </w:r>
      <w:r w:rsidRPr="00095459">
        <w:rPr>
          <w:rFonts w:ascii="Arial" w:hAnsi="Arial"/>
          <w:color w:val="auto"/>
        </w:rPr>
        <w:fldChar w:fldCharType="end"/>
      </w:r>
      <w:r w:rsidR="00AF4D07">
        <w:rPr>
          <w:rFonts w:ascii="Arial" w:hAnsi="Arial"/>
          <w:color w:val="auto"/>
        </w:rPr>
        <w:t>:</w:t>
      </w:r>
      <w:r w:rsidRPr="00095459">
        <w:rPr>
          <w:rFonts w:ascii="Arial" w:hAnsi="Arial"/>
        </w:rPr>
        <w:t xml:space="preserve"> </w:t>
      </w:r>
      <w:r w:rsidRPr="00095459">
        <w:rPr>
          <w:rFonts w:ascii="Arial" w:hAnsi="Arial"/>
          <w:b w:val="0"/>
          <w:color w:val="auto"/>
        </w:rPr>
        <w:t xml:space="preserve">Visualization of the k-resolved contributions to the </w:t>
      </w:r>
      <w:r>
        <w:rPr>
          <w:rFonts w:ascii="Arial" w:hAnsi="Arial"/>
          <w:b w:val="0"/>
          <w:color w:val="auto"/>
        </w:rPr>
        <w:t xml:space="preserve">Raman susceptibility </w:t>
      </w:r>
      <w:r w:rsidRPr="00095459">
        <w:rPr>
          <w:rFonts w:ascii="Arial" w:hAnsi="Arial"/>
          <w:b w:val="0"/>
          <w:color w:val="auto"/>
        </w:rPr>
        <w:t>for single-layer MoTe</w:t>
      </w:r>
      <w:r w:rsidRPr="00095459">
        <w:rPr>
          <w:rFonts w:ascii="Arial" w:hAnsi="Arial"/>
          <w:b w:val="0"/>
          <w:color w:val="auto"/>
          <w:vertAlign w:val="subscript"/>
        </w:rPr>
        <w:t>2</w:t>
      </w:r>
      <w:r w:rsidRPr="00095459">
        <w:rPr>
          <w:rFonts w:ascii="Arial" w:hAnsi="Arial"/>
          <w:b w:val="0"/>
          <w:color w:val="auto"/>
        </w:rPr>
        <w:t xml:space="preserve"> </w:t>
      </w:r>
      <w:r>
        <w:rPr>
          <w:rFonts w:ascii="Arial" w:hAnsi="Arial"/>
          <w:b w:val="0"/>
          <w:color w:val="auto"/>
        </w:rPr>
        <w:t>for the A’</w:t>
      </w:r>
      <w:r w:rsidRPr="00095459">
        <w:rPr>
          <w:rFonts w:ascii="Arial" w:hAnsi="Arial"/>
          <w:b w:val="0"/>
          <w:color w:val="auto"/>
          <w:vertAlign w:val="subscript"/>
        </w:rPr>
        <w:t>1</w:t>
      </w:r>
      <w:r>
        <w:rPr>
          <w:rFonts w:ascii="Arial" w:hAnsi="Arial"/>
          <w:b w:val="0"/>
          <w:color w:val="auto"/>
        </w:rPr>
        <w:t xml:space="preserve"> and E’ modes </w:t>
      </w:r>
      <w:r w:rsidRPr="00095459">
        <w:rPr>
          <w:rFonts w:ascii="Arial" w:hAnsi="Arial"/>
          <w:b w:val="0"/>
          <w:color w:val="auto"/>
        </w:rPr>
        <w:t>as a function of laser energy</w:t>
      </w:r>
      <w:r w:rsidR="00DF5206">
        <w:rPr>
          <w:rFonts w:ascii="Arial" w:hAnsi="Arial"/>
          <w:b w:val="0"/>
          <w:color w:val="auto"/>
        </w:rPr>
        <w:t>.</w:t>
      </w:r>
      <w:proofErr w:type="gramEnd"/>
      <w:r w:rsidR="00DF5206">
        <w:rPr>
          <w:rFonts w:ascii="Arial" w:hAnsi="Arial"/>
          <w:b w:val="0"/>
          <w:color w:val="auto"/>
        </w:rPr>
        <w:t xml:space="preserve"> </w:t>
      </w:r>
      <w:r w:rsidR="00DA0CF5">
        <w:rPr>
          <w:rFonts w:ascii="Arial" w:hAnsi="Arial"/>
          <w:b w:val="0"/>
          <w:color w:val="auto"/>
        </w:rPr>
        <w:t>Use the link above t</w:t>
      </w:r>
      <w:r w:rsidR="00DF5206">
        <w:rPr>
          <w:rFonts w:ascii="Arial" w:hAnsi="Arial"/>
          <w:b w:val="0"/>
          <w:color w:val="auto"/>
        </w:rPr>
        <w:t>o watch the movie for different laser energies for single- layer MoTe</w:t>
      </w:r>
      <w:r w:rsidR="00DF5206" w:rsidRPr="00DF5206">
        <w:rPr>
          <w:rFonts w:ascii="Arial" w:hAnsi="Arial"/>
          <w:b w:val="0"/>
          <w:color w:val="auto"/>
          <w:vertAlign w:val="subscript"/>
        </w:rPr>
        <w:t>2</w:t>
      </w:r>
      <w:r w:rsidR="00DA0CF5">
        <w:t xml:space="preserve"> </w:t>
      </w:r>
      <w:r w:rsidR="00DA0CF5">
        <w:rPr>
          <w:rFonts w:ascii="Arial" w:hAnsi="Arial"/>
          <w:b w:val="0"/>
          <w:color w:val="auto"/>
        </w:rPr>
        <w:t>and t</w:t>
      </w:r>
      <w:r w:rsidR="00DF5206">
        <w:rPr>
          <w:rFonts w:ascii="Arial" w:hAnsi="Arial"/>
          <w:b w:val="0"/>
          <w:color w:val="auto"/>
        </w:rPr>
        <w:t xml:space="preserve">o watch the movie for the two Raman active </w:t>
      </w:r>
      <w:proofErr w:type="gramStart"/>
      <w:r w:rsidR="00DF5206">
        <w:rPr>
          <w:rFonts w:ascii="Arial" w:hAnsi="Arial"/>
          <w:b w:val="0"/>
          <w:color w:val="auto"/>
        </w:rPr>
        <w:t>A’</w:t>
      </w:r>
      <w:r w:rsidR="00DF5206" w:rsidRPr="00DF5206">
        <w:rPr>
          <w:rFonts w:ascii="Arial" w:hAnsi="Arial"/>
          <w:b w:val="0"/>
          <w:color w:val="auto"/>
          <w:vertAlign w:val="subscript"/>
        </w:rPr>
        <w:t>1</w:t>
      </w:r>
      <w:r w:rsidR="00DF5206">
        <w:rPr>
          <w:rFonts w:ascii="Arial" w:hAnsi="Arial"/>
          <w:b w:val="0"/>
          <w:color w:val="auto"/>
          <w:vertAlign w:val="subscript"/>
        </w:rPr>
        <w:t xml:space="preserve">  </w:t>
      </w:r>
      <w:r w:rsidR="00DF5206" w:rsidRPr="00DF5206">
        <w:rPr>
          <w:rFonts w:ascii="Arial" w:hAnsi="Arial"/>
          <w:b w:val="0"/>
          <w:color w:val="auto"/>
        </w:rPr>
        <w:t>modes</w:t>
      </w:r>
      <w:proofErr w:type="gramEnd"/>
      <w:r w:rsidR="00DF5206" w:rsidRPr="00DF5206">
        <w:rPr>
          <w:rFonts w:ascii="Arial" w:hAnsi="Arial"/>
          <w:b w:val="0"/>
          <w:color w:val="auto"/>
        </w:rPr>
        <w:t xml:space="preserve"> in </w:t>
      </w:r>
      <w:r w:rsidR="00DF5206">
        <w:rPr>
          <w:rFonts w:ascii="Arial" w:hAnsi="Arial"/>
          <w:b w:val="0"/>
          <w:color w:val="auto"/>
        </w:rPr>
        <w:t>triple-layer MoTe</w:t>
      </w:r>
      <w:r w:rsidR="00DF5206" w:rsidRPr="00DF5206">
        <w:rPr>
          <w:rFonts w:ascii="Arial" w:hAnsi="Arial"/>
          <w:b w:val="0"/>
          <w:color w:val="auto"/>
          <w:vertAlign w:val="subscript"/>
        </w:rPr>
        <w:t>2</w:t>
      </w:r>
      <w:r w:rsidR="00DF5206">
        <w:rPr>
          <w:rFonts w:ascii="Arial" w:hAnsi="Arial"/>
          <w:b w:val="0"/>
          <w:color w:val="auto"/>
        </w:rPr>
        <w:t>.</w:t>
      </w:r>
    </w:p>
    <w:p w14:paraId="26F72D98" w14:textId="20B57A67" w:rsidR="00C224C2" w:rsidRPr="00095459" w:rsidRDefault="00095459" w:rsidP="00095459">
      <w:pPr>
        <w:keepNext/>
        <w:jc w:val="both"/>
        <w:rPr>
          <w:rFonts w:ascii="Arial" w:hAnsi="Arial" w:cs="Arial"/>
          <w:sz w:val="22"/>
          <w:szCs w:val="22"/>
        </w:rPr>
      </w:pPr>
      <w:r w:rsidRPr="00095459">
        <w:rPr>
          <w:rFonts w:ascii="Arial" w:hAnsi="Aria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F079768" wp14:editId="2732499F">
                <wp:simplePos x="0" y="0"/>
                <wp:positionH relativeFrom="column">
                  <wp:posOffset>2971800</wp:posOffset>
                </wp:positionH>
                <wp:positionV relativeFrom="paragraph">
                  <wp:posOffset>2574290</wp:posOffset>
                </wp:positionV>
                <wp:extent cx="2546985" cy="521335"/>
                <wp:effectExtent l="0" t="0" r="0" b="381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6985" cy="5213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C255370" w14:textId="4883285B" w:rsidR="005571CA" w:rsidRPr="007F2E82" w:rsidRDefault="005571CA" w:rsidP="00DA0CF5">
                            <w:pPr>
                              <w:pStyle w:val="Caption"/>
                              <w:rPr>
                                <w:rFonts w:ascii="Arial" w:hAnsi="Arial" w:cs="Arial"/>
                                <w:b w:val="0"/>
                                <w:noProof/>
                                <w:sz w:val="22"/>
                                <w:szCs w:val="22"/>
                              </w:rPr>
                            </w:pPr>
                            <w:r w:rsidRPr="00095459">
                              <w:rPr>
                                <w:rFonts w:ascii="Arial" w:hAnsi="Arial"/>
                                <w:color w:val="auto"/>
                              </w:rPr>
                              <w:t xml:space="preserve">Figure </w:t>
                            </w:r>
                            <w:r w:rsidR="007F2E82">
                              <w:rPr>
                                <w:rFonts w:ascii="Arial" w:hAnsi="Arial"/>
                                <w:color w:val="auto"/>
                              </w:rPr>
                              <w:t>5</w:t>
                            </w:r>
                            <w:r w:rsidRPr="00095459">
                              <w:rPr>
                                <w:rFonts w:ascii="Arial" w:hAnsi="Arial"/>
                                <w:color w:val="000000" w:themeColor="text1"/>
                              </w:rPr>
                              <w:t xml:space="preserve">: </w:t>
                            </w:r>
                            <w:r w:rsidRPr="00095459">
                              <w:rPr>
                                <w:rFonts w:ascii="Arial" w:hAnsi="Arial"/>
                                <w:b w:val="0"/>
                                <w:color w:val="000000" w:themeColor="text1"/>
                              </w:rPr>
                              <w:t>Animation of the occupations of the energy levels in the band structure of single-layer WS2.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234pt;margin-top:202.7pt;width:200.55pt;height:41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" stroked="f">
                <v:textbox style="mso-fit-shape-to-text:t" inset="0,0,0,0">
                  <w:txbxContent>
                    <w:p w14:paraId="4C255370" w14:textId="4883285B" w:rsidR="005571CA" w:rsidRPr="007F2E82" w:rsidRDefault="005571CA" w:rsidP="00DA0CF5">
                      <w:pPr>
                        <w:pStyle w:val="Caption"/>
                        <w:rPr>
                          <w:rFonts w:ascii="Arial" w:hAnsi="Arial" w:cs="Arial"/>
                          <w:b w:val="0"/>
                          <w:noProof/>
                          <w:sz w:val="22"/>
                          <w:szCs w:val="22"/>
                        </w:rPr>
                      </w:pPr>
                      <w:r w:rsidRPr="00095459">
                        <w:rPr>
                          <w:rFonts w:ascii="Arial" w:hAnsi="Arial"/>
                          <w:color w:val="auto"/>
                        </w:rPr>
                        <w:t xml:space="preserve">Figure </w:t>
                      </w:r>
                      <w:r w:rsidR="007F2E82">
                        <w:rPr>
                          <w:rFonts w:ascii="Arial" w:hAnsi="Arial"/>
                          <w:color w:val="auto"/>
                        </w:rPr>
                        <w:t>5</w:t>
                      </w:r>
                      <w:r w:rsidRPr="00095459">
                        <w:rPr>
                          <w:rFonts w:ascii="Arial" w:hAnsi="Arial"/>
                          <w:color w:val="000000" w:themeColor="text1"/>
                        </w:rPr>
                        <w:t xml:space="preserve">: </w:t>
                      </w:r>
                      <w:r w:rsidRPr="00095459">
                        <w:rPr>
                          <w:rFonts w:ascii="Arial" w:hAnsi="Arial"/>
                          <w:b w:val="0"/>
                          <w:color w:val="000000" w:themeColor="text1"/>
                        </w:rPr>
                        <w:t>Animation of the occupations of the energy levels in the band structure of single-layer WS2.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95459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05FD2FD1" wp14:editId="42F6DFE0">
            <wp:simplePos x="0" y="0"/>
            <wp:positionH relativeFrom="column">
              <wp:posOffset>2971800</wp:posOffset>
            </wp:positionH>
            <wp:positionV relativeFrom="paragraph">
              <wp:posOffset>419100</wp:posOffset>
            </wp:positionV>
            <wp:extent cx="2546985" cy="2023745"/>
            <wp:effectExtent l="0" t="0" r="0" b="825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-occ00001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98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1302" w:rsidRPr="00095459">
        <w:rPr>
          <w:rFonts w:ascii="Arial" w:hAnsi="Arial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CAB700" wp14:editId="15B7AD2F">
                <wp:simplePos x="0" y="0"/>
                <wp:positionH relativeFrom="column">
                  <wp:posOffset>-114300</wp:posOffset>
                </wp:positionH>
                <wp:positionV relativeFrom="paragraph">
                  <wp:posOffset>2557780</wp:posOffset>
                </wp:positionV>
                <wp:extent cx="2901315" cy="652780"/>
                <wp:effectExtent l="0" t="0" r="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1315" cy="6527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218471" w14:textId="20F6CAD0" w:rsidR="005571CA" w:rsidRPr="00095459" w:rsidRDefault="005571CA" w:rsidP="00891302">
                            <w:pPr>
                              <w:pStyle w:val="Caption"/>
                              <w:rPr>
                                <w:rFonts w:ascii="Arial" w:eastAsia="Times New Roman" w:hAnsi="Arial" w:cs="Arial"/>
                                <w:b w:val="0"/>
                                <w:noProof/>
                                <w:sz w:val="22"/>
                                <w:szCs w:val="22"/>
                              </w:rPr>
                            </w:pPr>
                            <w:r w:rsidRPr="00095459">
                              <w:rPr>
                                <w:rFonts w:ascii="Arial" w:hAnsi="Arial"/>
                                <w:color w:val="000000"/>
                              </w:rPr>
                              <w:t xml:space="preserve">Figure </w:t>
                            </w:r>
                            <w:r w:rsidR="007F2E82">
                              <w:rPr>
                                <w:rFonts w:ascii="Arial" w:hAnsi="Arial"/>
                                <w:color w:val="000000"/>
                              </w:rPr>
                              <w:t>4</w:t>
                            </w:r>
                            <w:r w:rsidRPr="00095459">
                              <w:rPr>
                                <w:rFonts w:ascii="Arial" w:hAnsi="Arial"/>
                                <w:color w:val="000000"/>
                              </w:rPr>
                              <w:t xml:space="preserve">: </w:t>
                            </w:r>
                            <w:r w:rsidRPr="00095459">
                              <w:rPr>
                                <w:rFonts w:ascii="Arial" w:hAnsi="Arial"/>
                                <w:b w:val="0"/>
                                <w:color w:val="000000"/>
                              </w:rPr>
                              <w:t>O</w:t>
                            </w:r>
                            <w:r w:rsidRPr="00095459">
                              <w:rPr>
                                <w:rFonts w:ascii="Arial" w:hAnsi="Arial"/>
                                <w:b w:val="0"/>
                                <w:color w:val="auto"/>
                              </w:rPr>
                              <w:t>n top: occupations of the valence and conduction band  (VB, CB) as a function of time. Lower panel: Intensity of the pump laser (blue) and Kerr angle (red).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" o:spid="_x0000_s1027" type="#_x0000_t202" style="position:absolute;left:0;text-align:left;margin-left:-8.95pt;margin-top:201.4pt;width:228.45pt;height:51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" stroked="f">
                <v:textbox style="mso-fit-shape-to-text:t" inset="0,0,0,0">
                  <w:txbxContent>
                    <w:p w14:paraId="25218471" w14:textId="20F6CAD0" w:rsidR="005571CA" w:rsidRPr="00095459" w:rsidRDefault="005571CA" w:rsidP="00891302">
                      <w:pPr>
                        <w:pStyle w:val="Caption"/>
                        <w:rPr>
                          <w:rFonts w:ascii="Arial" w:eastAsia="Times New Roman" w:hAnsi="Arial" w:cs="Arial"/>
                          <w:b w:val="0"/>
                          <w:noProof/>
                          <w:sz w:val="22"/>
                          <w:szCs w:val="22"/>
                        </w:rPr>
                      </w:pPr>
                      <w:r w:rsidRPr="00095459">
                        <w:rPr>
                          <w:rFonts w:ascii="Arial" w:hAnsi="Arial"/>
                          <w:color w:val="000000"/>
                        </w:rPr>
                        <w:t xml:space="preserve">Figure </w:t>
                      </w:r>
                      <w:r w:rsidR="007F2E82">
                        <w:rPr>
                          <w:rFonts w:ascii="Arial" w:hAnsi="Arial"/>
                          <w:color w:val="000000"/>
                        </w:rPr>
                        <w:t>4</w:t>
                      </w:r>
                      <w:r w:rsidRPr="00095459">
                        <w:rPr>
                          <w:rFonts w:ascii="Arial" w:hAnsi="Arial"/>
                          <w:color w:val="000000"/>
                        </w:rPr>
                        <w:t xml:space="preserve">: </w:t>
                      </w:r>
                      <w:r w:rsidRPr="00095459">
                        <w:rPr>
                          <w:rFonts w:ascii="Arial" w:hAnsi="Arial"/>
                          <w:b w:val="0"/>
                          <w:color w:val="000000"/>
                        </w:rPr>
                        <w:t>O</w:t>
                      </w:r>
                      <w:r w:rsidRPr="00095459">
                        <w:rPr>
                          <w:rFonts w:ascii="Arial" w:hAnsi="Arial"/>
                          <w:b w:val="0"/>
                          <w:color w:val="auto"/>
                        </w:rPr>
                        <w:t>n top: occupations of the valence and conduction band  (VB, CB) as a function of time. Lower panel: Intensity of the pump laser (blue) and Kerr angle (red).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3C3E" w:rsidRPr="00095459">
        <w:rPr>
          <w:rFonts w:ascii="Arial" w:eastAsia="Times New Roman" w:hAnsi="Arial" w:cs="Arial"/>
          <w:noProof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6A943B75" wp14:editId="6D257ABC">
            <wp:simplePos x="0" y="0"/>
            <wp:positionH relativeFrom="column">
              <wp:posOffset>-114300</wp:posOffset>
            </wp:positionH>
            <wp:positionV relativeFrom="paragraph">
              <wp:posOffset>443230</wp:posOffset>
            </wp:positionV>
            <wp:extent cx="2901315" cy="20574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_Shot_Occ_Tim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224C2" w:rsidRPr="00095459" w:rsidSect="00BA7DE7">
      <w:pgSz w:w="11900" w:h="16840"/>
      <w:pgMar w:top="1440" w:right="141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B20D4E"/>
    <w:multiLevelType w:val="multilevel"/>
    <w:tmpl w:val="F22048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58591782"/>
    <w:multiLevelType w:val="multilevel"/>
    <w:tmpl w:val="F22048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67A8727E"/>
    <w:multiLevelType w:val="multilevel"/>
    <w:tmpl w:val="187A5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revisionView w:markup="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50AD"/>
    <w:rsid w:val="00034FBE"/>
    <w:rsid w:val="0007315B"/>
    <w:rsid w:val="00090256"/>
    <w:rsid w:val="00095459"/>
    <w:rsid w:val="000A0A04"/>
    <w:rsid w:val="000B6584"/>
    <w:rsid w:val="000C1111"/>
    <w:rsid w:val="00152E5A"/>
    <w:rsid w:val="001710A1"/>
    <w:rsid w:val="00173848"/>
    <w:rsid w:val="0019600D"/>
    <w:rsid w:val="001968FB"/>
    <w:rsid w:val="001B3F18"/>
    <w:rsid w:val="001D0CFC"/>
    <w:rsid w:val="0026290A"/>
    <w:rsid w:val="002A2C33"/>
    <w:rsid w:val="002A3659"/>
    <w:rsid w:val="002E50AD"/>
    <w:rsid w:val="00322DBD"/>
    <w:rsid w:val="0033118A"/>
    <w:rsid w:val="00350946"/>
    <w:rsid w:val="003A15B3"/>
    <w:rsid w:val="003A4552"/>
    <w:rsid w:val="003B3372"/>
    <w:rsid w:val="003D145D"/>
    <w:rsid w:val="003D216E"/>
    <w:rsid w:val="003D2277"/>
    <w:rsid w:val="003D305D"/>
    <w:rsid w:val="00411BC7"/>
    <w:rsid w:val="0042191D"/>
    <w:rsid w:val="004766DF"/>
    <w:rsid w:val="00490570"/>
    <w:rsid w:val="00491C53"/>
    <w:rsid w:val="004D5E06"/>
    <w:rsid w:val="004F49E7"/>
    <w:rsid w:val="0050564E"/>
    <w:rsid w:val="005060EE"/>
    <w:rsid w:val="005354BF"/>
    <w:rsid w:val="005571CA"/>
    <w:rsid w:val="00571C60"/>
    <w:rsid w:val="005B0575"/>
    <w:rsid w:val="005B7777"/>
    <w:rsid w:val="005D1A46"/>
    <w:rsid w:val="00602661"/>
    <w:rsid w:val="00634D0E"/>
    <w:rsid w:val="00643859"/>
    <w:rsid w:val="00661E64"/>
    <w:rsid w:val="00677595"/>
    <w:rsid w:val="006844C3"/>
    <w:rsid w:val="006B0132"/>
    <w:rsid w:val="006B193C"/>
    <w:rsid w:val="006D2B5F"/>
    <w:rsid w:val="006D3C3E"/>
    <w:rsid w:val="006F146F"/>
    <w:rsid w:val="00702759"/>
    <w:rsid w:val="00726FA9"/>
    <w:rsid w:val="007361BA"/>
    <w:rsid w:val="00743B7B"/>
    <w:rsid w:val="007C44B2"/>
    <w:rsid w:val="007C6759"/>
    <w:rsid w:val="007D4BB6"/>
    <w:rsid w:val="007F2E82"/>
    <w:rsid w:val="00801183"/>
    <w:rsid w:val="00805439"/>
    <w:rsid w:val="00851E2D"/>
    <w:rsid w:val="00857142"/>
    <w:rsid w:val="00891302"/>
    <w:rsid w:val="008B3F96"/>
    <w:rsid w:val="008D02B6"/>
    <w:rsid w:val="008D36CA"/>
    <w:rsid w:val="008F747F"/>
    <w:rsid w:val="009020DE"/>
    <w:rsid w:val="00944DFD"/>
    <w:rsid w:val="009517C7"/>
    <w:rsid w:val="00953D10"/>
    <w:rsid w:val="009670B8"/>
    <w:rsid w:val="00974826"/>
    <w:rsid w:val="00987B04"/>
    <w:rsid w:val="009B12BE"/>
    <w:rsid w:val="009C5905"/>
    <w:rsid w:val="009F30EE"/>
    <w:rsid w:val="009F7D42"/>
    <w:rsid w:val="00A07955"/>
    <w:rsid w:val="00A53FC5"/>
    <w:rsid w:val="00A702B0"/>
    <w:rsid w:val="00AB5E2B"/>
    <w:rsid w:val="00AE1887"/>
    <w:rsid w:val="00AF4D07"/>
    <w:rsid w:val="00B224C0"/>
    <w:rsid w:val="00B30D76"/>
    <w:rsid w:val="00B34E42"/>
    <w:rsid w:val="00BA56D5"/>
    <w:rsid w:val="00BA7DE7"/>
    <w:rsid w:val="00BB11FE"/>
    <w:rsid w:val="00BE3BE7"/>
    <w:rsid w:val="00BE68CF"/>
    <w:rsid w:val="00C155A0"/>
    <w:rsid w:val="00C173C7"/>
    <w:rsid w:val="00C224C2"/>
    <w:rsid w:val="00C235F8"/>
    <w:rsid w:val="00C7358B"/>
    <w:rsid w:val="00C73D71"/>
    <w:rsid w:val="00CC5372"/>
    <w:rsid w:val="00CD3658"/>
    <w:rsid w:val="00CE1D79"/>
    <w:rsid w:val="00D60960"/>
    <w:rsid w:val="00D84A41"/>
    <w:rsid w:val="00D965D6"/>
    <w:rsid w:val="00DA0CF5"/>
    <w:rsid w:val="00DD40BC"/>
    <w:rsid w:val="00DF5206"/>
    <w:rsid w:val="00E25524"/>
    <w:rsid w:val="00E56052"/>
    <w:rsid w:val="00E626E1"/>
    <w:rsid w:val="00E820CA"/>
    <w:rsid w:val="00EA7ABB"/>
    <w:rsid w:val="00EB7A07"/>
    <w:rsid w:val="00F128DD"/>
    <w:rsid w:val="00F15C83"/>
    <w:rsid w:val="00F52B03"/>
    <w:rsid w:val="00F94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6693F5B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191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40B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2E50AD"/>
    <w:rPr>
      <w:b/>
      <w:bCs/>
    </w:rPr>
  </w:style>
  <w:style w:type="paragraph" w:styleId="ListParagraph">
    <w:name w:val="List Paragraph"/>
    <w:basedOn w:val="Normal"/>
    <w:uiPriority w:val="34"/>
    <w:qFormat/>
    <w:rsid w:val="00C224C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22DBD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22DB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111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1111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3D305D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2191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D40BC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D40BC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DD40BC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DD40BC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D40BC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D40BC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D40BC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D40BC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D40BC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D40BC"/>
    <w:pPr>
      <w:ind w:left="1920"/>
    </w:pPr>
    <w:rPr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DD40BC"/>
    <w:rPr>
      <w:rFonts w:asciiTheme="majorHAnsi" w:eastAsiaTheme="majorEastAsia" w:hAnsiTheme="majorHAnsi" w:cstheme="majorBidi"/>
      <w:b/>
      <w:bCs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19600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191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40B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2E50AD"/>
    <w:rPr>
      <w:b/>
      <w:bCs/>
    </w:rPr>
  </w:style>
  <w:style w:type="paragraph" w:styleId="ListParagraph">
    <w:name w:val="List Paragraph"/>
    <w:basedOn w:val="Normal"/>
    <w:uiPriority w:val="34"/>
    <w:qFormat/>
    <w:rsid w:val="00C224C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22DBD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22DB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111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1111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3D305D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2191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D40BC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D40BC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DD40BC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DD40BC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D40BC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D40BC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D40BC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D40BC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D40BC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D40BC"/>
    <w:pPr>
      <w:ind w:left="1920"/>
    </w:pPr>
    <w:rPr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DD40BC"/>
    <w:rPr>
      <w:rFonts w:asciiTheme="majorHAnsi" w:eastAsiaTheme="majorEastAsia" w:hAnsiTheme="majorHAnsi" w:cstheme="majorBidi"/>
      <w:b/>
      <w:bCs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19600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239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8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s://github.com/alexmoratalla/MaxPrize2017/tree/master/movies" TargetMode="External"/><Relationship Id="rId12" Type="http://schemas.openxmlformats.org/officeDocument/2006/relationships/image" Target="media/image2.emf"/><Relationship Id="rId13" Type="http://schemas.openxmlformats.org/officeDocument/2006/relationships/image" Target="media/image3.emf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emf"/><Relationship Id="rId8" Type="http://schemas.openxmlformats.org/officeDocument/2006/relationships/hyperlink" Target="http://yambopy.readthedocs.io/en/latest/" TargetMode="External"/><Relationship Id="rId9" Type="http://schemas.openxmlformats.org/officeDocument/2006/relationships/hyperlink" Target="https://github.com/henriquemiranda/yambopy/commit/f09cf8e2684777693d654a3f070b3ec437bc3922" TargetMode="External"/><Relationship Id="rId10" Type="http://schemas.openxmlformats.org/officeDocument/2006/relationships/hyperlink" Target="http://henriquemiranda.github.io/excitonwebsit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F9A7BBC-A00C-1F4A-AC25-F39B348DD4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1096</Words>
  <Characters>6249</Characters>
  <Application>Microsoft Macintosh Word</Application>
  <DocSecurity>0</DocSecurity>
  <Lines>52</Lines>
  <Paragraphs>14</Paragraphs>
  <ScaleCrop>false</ScaleCrop>
  <Company>University of Luxembourg</Company>
  <LinksUpToDate>false</LinksUpToDate>
  <CharactersWithSpaces>7331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MOLINA</dc:creator>
  <cp:keywords/>
  <dc:description/>
  <cp:lastModifiedBy>Alejandro MOLINA</cp:lastModifiedBy>
  <cp:revision>7</cp:revision>
  <cp:lastPrinted>2017-09-29T16:18:00Z</cp:lastPrinted>
  <dcterms:created xsi:type="dcterms:W3CDTF">2017-09-29T16:17:00Z</dcterms:created>
  <dcterms:modified xsi:type="dcterms:W3CDTF">2017-09-29T16:26:00Z</dcterms:modified>
</cp:coreProperties>
</file>